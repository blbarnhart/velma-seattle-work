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F58FD7D" w14:textId="68674FC3" w:rsidR="00241E85" w:rsidRDefault="00241E85" w:rsidP="00241E85">
      <w:pPr>
        <w:ind w:firstLine="720"/>
        <w:jc w:val="center"/>
        <w:rPr>
          <w:rFonts w:cstheme="minorHAnsi"/>
          <w:sz w:val="20"/>
          <w:szCs w:val="20"/>
        </w:rPr>
      </w:pPr>
      <w:commentRangeStart w:id="0"/>
      <w:commentRangeStart w:id="1"/>
      <w:r>
        <w:rPr>
          <w:noProof/>
        </w:rPr>
        <w:drawing>
          <wp:inline distT="0" distB="0" distL="0" distR="0" wp14:anchorId="42FFB345" wp14:editId="1764E98D">
            <wp:extent cx="5943600" cy="7691755"/>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bwMode="auto">
                    <a:xfrm>
                      <a:off x="0" y="0"/>
                      <a:ext cx="5943600" cy="7691755"/>
                    </a:xfrm>
                    <a:prstGeom prst="rect">
                      <a:avLst/>
                    </a:prstGeom>
                    <a:noFill/>
                    <a:ln>
                      <a:noFill/>
                    </a:ln>
                  </pic:spPr>
                </pic:pic>
              </a:graphicData>
            </a:graphic>
          </wp:inline>
        </w:drawing>
      </w:r>
      <w:commentRangeEnd w:id="0"/>
      <w:commentRangeEnd w:id="1"/>
      <w:r w:rsidR="009C521C">
        <w:rPr>
          <w:rStyle w:val="CommentReference"/>
        </w:rPr>
        <w:commentReference w:id="0"/>
      </w:r>
      <w:r w:rsidR="00E321FD">
        <w:rPr>
          <w:rStyle w:val="CommentReference"/>
        </w:rPr>
        <w:commentReference w:id="1"/>
      </w:r>
    </w:p>
    <w:p w14:paraId="7CC60010" w14:textId="4F001421" w:rsidR="00913803" w:rsidRPr="00A96300" w:rsidRDefault="00913803" w:rsidP="00913803">
      <w:pPr>
        <w:ind w:firstLine="720"/>
        <w:jc w:val="center"/>
        <w:rPr>
          <w:rFonts w:cstheme="minorHAnsi"/>
          <w:sz w:val="20"/>
          <w:szCs w:val="20"/>
        </w:rPr>
      </w:pPr>
      <w:commentRangeStart w:id="2"/>
      <w:r w:rsidRPr="00A96300">
        <w:rPr>
          <w:rFonts w:cstheme="minorHAnsi"/>
          <w:sz w:val="20"/>
          <w:szCs w:val="20"/>
        </w:rPr>
        <w:t xml:space="preserve">Figure 1. </w:t>
      </w:r>
      <w:r>
        <w:rPr>
          <w:rFonts w:cstheme="minorHAnsi"/>
          <w:sz w:val="20"/>
          <w:szCs w:val="20"/>
        </w:rPr>
        <w:t>The four watersheds in Seattle, Washington examined in this study.</w:t>
      </w:r>
      <w:r w:rsidR="00265D57">
        <w:rPr>
          <w:rFonts w:cstheme="minorHAnsi"/>
          <w:sz w:val="20"/>
          <w:szCs w:val="20"/>
        </w:rPr>
        <w:t xml:space="preserve"> Detailed depictions of the individual watersheds are provided in Figures 3</w:t>
      </w:r>
      <w:r w:rsidR="00421227">
        <w:rPr>
          <w:rFonts w:cstheme="minorHAnsi"/>
          <w:sz w:val="20"/>
          <w:szCs w:val="20"/>
        </w:rPr>
        <w:t>-</w:t>
      </w:r>
      <w:r w:rsidR="00265D57">
        <w:rPr>
          <w:rFonts w:cstheme="minorHAnsi"/>
          <w:sz w:val="20"/>
          <w:szCs w:val="20"/>
        </w:rPr>
        <w:t>6.</w:t>
      </w:r>
      <w:commentRangeEnd w:id="2"/>
      <w:r w:rsidR="00E321FD">
        <w:rPr>
          <w:rStyle w:val="CommentReference"/>
        </w:rPr>
        <w:commentReference w:id="2"/>
      </w:r>
    </w:p>
    <w:p w14:paraId="43D14F34" w14:textId="1C4B491E" w:rsidR="00913803" w:rsidRDefault="00EF022E" w:rsidP="00913803">
      <w:pPr>
        <w:ind w:firstLine="360"/>
        <w:jc w:val="center"/>
      </w:pPr>
      <w:r w:rsidRPr="00133954">
        <w:rPr>
          <w:noProof/>
        </w:rPr>
        <w:lastRenderedPageBreak/>
        <mc:AlternateContent>
          <mc:Choice Requires="wpg">
            <w:drawing>
              <wp:anchor distT="0" distB="0" distL="114300" distR="114300" simplePos="0" relativeHeight="251659264" behindDoc="0" locked="0" layoutInCell="1" allowOverlap="1" wp14:anchorId="4E7AE555" wp14:editId="0FDE28E4">
                <wp:simplePos x="0" y="0"/>
                <wp:positionH relativeFrom="margin">
                  <wp:align>left</wp:align>
                </wp:positionH>
                <wp:positionV relativeFrom="paragraph">
                  <wp:posOffset>594360</wp:posOffset>
                </wp:positionV>
                <wp:extent cx="5795645" cy="2718435"/>
                <wp:effectExtent l="0" t="0" r="90805" b="24765"/>
                <wp:wrapTopAndBottom/>
                <wp:docPr id="1" name="Group 2"/>
                <wp:cNvGraphicFramePr/>
                <a:graphic xmlns:a="http://schemas.openxmlformats.org/drawingml/2006/main">
                  <a:graphicData uri="http://schemas.microsoft.com/office/word/2010/wordprocessingGroup">
                    <wpg:wgp>
                      <wpg:cNvGrpSpPr/>
                      <wpg:grpSpPr>
                        <a:xfrm>
                          <a:off x="0" y="0"/>
                          <a:ext cx="5795645" cy="2718435"/>
                          <a:chOff x="0" y="0"/>
                          <a:chExt cx="5795687" cy="2718714"/>
                        </a:xfrm>
                      </wpg:grpSpPr>
                      <wps:wsp>
                        <wps:cNvPr id="3" name="Rectangle 3"/>
                        <wps:cNvSpPr/>
                        <wps:spPr>
                          <a:xfrm>
                            <a:off x="3596684" y="190117"/>
                            <a:ext cx="2057400" cy="5334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1" name="Rectangle 21"/>
                        <wps:cNvSpPr/>
                        <wps:spPr>
                          <a:xfrm>
                            <a:off x="3596684" y="571117"/>
                            <a:ext cx="2057400" cy="6858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2" name="Rectangle 22"/>
                        <wps:cNvSpPr/>
                        <wps:spPr>
                          <a:xfrm>
                            <a:off x="3596684" y="1180717"/>
                            <a:ext cx="2057400" cy="6096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3" name="Rectangle 23"/>
                        <wps:cNvSpPr/>
                        <wps:spPr>
                          <a:xfrm>
                            <a:off x="3596684" y="1790317"/>
                            <a:ext cx="2057400" cy="5334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4" name="TextBox 54"/>
                        <wps:cNvSpPr txBox="1"/>
                        <wps:spPr>
                          <a:xfrm>
                            <a:off x="3592139" y="719320"/>
                            <a:ext cx="2061945" cy="323165"/>
                          </a:xfrm>
                          <a:prstGeom prst="rect">
                            <a:avLst/>
                          </a:prstGeom>
                          <a:noFill/>
                        </wps:spPr>
                        <wps:txbx>
                          <w:txbxContent>
                            <w:p w14:paraId="7053A8FB" w14:textId="77777777" w:rsidR="00913803" w:rsidRDefault="00913803" w:rsidP="00913803">
                              <w:pPr>
                                <w:pStyle w:val="NormalWeb"/>
                                <w:spacing w:before="0" w:beforeAutospacing="0" w:after="0" w:afterAutospacing="0"/>
                                <w:jc w:val="center"/>
                              </w:pPr>
                              <w:r>
                                <w:rPr>
                                  <w:rFonts w:asciiTheme="minorHAnsi" w:hAnsi="Calibri" w:cstheme="minorBidi"/>
                                  <w:color w:val="000000" w:themeColor="text1"/>
                                  <w:kern w:val="24"/>
                                  <w:sz w:val="30"/>
                                  <w:szCs w:val="30"/>
                                </w:rPr>
                                <w:t>Layer 2</w:t>
                              </w:r>
                            </w:p>
                          </w:txbxContent>
                        </wps:txbx>
                        <wps:bodyPr wrap="square" rtlCol="0">
                          <a:spAutoFit/>
                        </wps:bodyPr>
                      </wps:wsp>
                      <wps:wsp>
                        <wps:cNvPr id="25" name="TextBox 55"/>
                        <wps:cNvSpPr txBox="1"/>
                        <wps:spPr>
                          <a:xfrm>
                            <a:off x="3612062" y="1323651"/>
                            <a:ext cx="2042022" cy="323165"/>
                          </a:xfrm>
                          <a:prstGeom prst="rect">
                            <a:avLst/>
                          </a:prstGeom>
                          <a:noFill/>
                        </wps:spPr>
                        <wps:txbx>
                          <w:txbxContent>
                            <w:p w14:paraId="48FFE144" w14:textId="77777777" w:rsidR="00913803" w:rsidRDefault="00913803" w:rsidP="00913803">
                              <w:pPr>
                                <w:pStyle w:val="NormalWeb"/>
                                <w:spacing w:before="0" w:beforeAutospacing="0" w:after="0" w:afterAutospacing="0"/>
                                <w:jc w:val="center"/>
                              </w:pPr>
                              <w:r>
                                <w:rPr>
                                  <w:rFonts w:asciiTheme="minorHAnsi" w:hAnsi="Calibri" w:cstheme="minorBidi"/>
                                  <w:color w:val="000000" w:themeColor="text1"/>
                                  <w:kern w:val="24"/>
                                  <w:sz w:val="30"/>
                                  <w:szCs w:val="30"/>
                                </w:rPr>
                                <w:t>Layer 3</w:t>
                              </w:r>
                            </w:p>
                          </w:txbxContent>
                        </wps:txbx>
                        <wps:bodyPr wrap="square" rtlCol="0">
                          <a:spAutoFit/>
                        </wps:bodyPr>
                      </wps:wsp>
                      <wps:wsp>
                        <wps:cNvPr id="26" name="TextBox 56"/>
                        <wps:cNvSpPr txBox="1"/>
                        <wps:spPr>
                          <a:xfrm>
                            <a:off x="3592139" y="1928939"/>
                            <a:ext cx="2066490" cy="323165"/>
                          </a:xfrm>
                          <a:prstGeom prst="rect">
                            <a:avLst/>
                          </a:prstGeom>
                          <a:noFill/>
                        </wps:spPr>
                        <wps:txbx>
                          <w:txbxContent>
                            <w:p w14:paraId="76DB92D9" w14:textId="77777777" w:rsidR="00913803" w:rsidRDefault="00913803" w:rsidP="00913803">
                              <w:pPr>
                                <w:pStyle w:val="NormalWeb"/>
                                <w:spacing w:before="0" w:beforeAutospacing="0" w:after="0" w:afterAutospacing="0"/>
                                <w:jc w:val="center"/>
                              </w:pPr>
                              <w:r>
                                <w:rPr>
                                  <w:rFonts w:asciiTheme="minorHAnsi" w:hAnsi="Calibri" w:cstheme="minorBidi"/>
                                  <w:color w:val="000000" w:themeColor="text1"/>
                                  <w:kern w:val="24"/>
                                  <w:sz w:val="30"/>
                                  <w:szCs w:val="30"/>
                                </w:rPr>
                                <w:t>Layer 4</w:t>
                              </w:r>
                            </w:p>
                          </w:txbxContent>
                        </wps:txbx>
                        <wps:bodyPr wrap="square" rtlCol="0">
                          <a:spAutoFit/>
                        </wps:bodyPr>
                      </wps:wsp>
                      <wps:wsp>
                        <wps:cNvPr id="27" name="TextBox 57"/>
                        <wps:cNvSpPr txBox="1"/>
                        <wps:spPr>
                          <a:xfrm>
                            <a:off x="3571156" y="175190"/>
                            <a:ext cx="2082927" cy="323165"/>
                          </a:xfrm>
                          <a:prstGeom prst="rect">
                            <a:avLst/>
                          </a:prstGeom>
                          <a:noFill/>
                        </wps:spPr>
                        <wps:txbx>
                          <w:txbxContent>
                            <w:p w14:paraId="13FBA6AF" w14:textId="77777777" w:rsidR="00913803" w:rsidRDefault="00913803" w:rsidP="00913803">
                              <w:pPr>
                                <w:pStyle w:val="NormalWeb"/>
                                <w:spacing w:before="0" w:beforeAutospacing="0" w:after="0" w:afterAutospacing="0"/>
                                <w:jc w:val="center"/>
                              </w:pPr>
                              <w:r>
                                <w:rPr>
                                  <w:rFonts w:asciiTheme="minorHAnsi" w:hAnsi="Calibri" w:cstheme="minorBidi"/>
                                  <w:color w:val="000000" w:themeColor="text1"/>
                                  <w:kern w:val="24"/>
                                  <w:sz w:val="30"/>
                                  <w:szCs w:val="30"/>
                                </w:rPr>
                                <w:t>Green Roof</w:t>
                              </w:r>
                            </w:p>
                          </w:txbxContent>
                        </wps:txbx>
                        <wps:bodyPr wrap="square" rtlCol="0">
                          <a:spAutoFit/>
                        </wps:bodyPr>
                      </wps:wsp>
                      <wps:wsp>
                        <wps:cNvPr id="28" name="Rectangle 28"/>
                        <wps:cNvSpPr/>
                        <wps:spPr>
                          <a:xfrm>
                            <a:off x="3600529" y="494917"/>
                            <a:ext cx="2053556" cy="148713"/>
                          </a:xfrm>
                          <a:prstGeom prst="rect">
                            <a:avLst/>
                          </a:prstGeom>
                          <a:solidFill>
                            <a:schemeClr val="bg1">
                              <a:lumMod val="6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9" name="Straight Arrow Connector 29"/>
                        <wps:cNvCnPr>
                          <a:cxnSpLocks/>
                        </wps:cNvCnPr>
                        <wps:spPr>
                          <a:xfrm>
                            <a:off x="4511084" y="1085349"/>
                            <a:ext cx="0" cy="271584"/>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0" name="Straight Arrow Connector 30"/>
                        <wps:cNvCnPr>
                          <a:cxnSpLocks/>
                        </wps:cNvCnPr>
                        <wps:spPr>
                          <a:xfrm flipV="1">
                            <a:off x="4722906" y="1068857"/>
                            <a:ext cx="0" cy="254794"/>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1" name="TextBox 76"/>
                        <wps:cNvSpPr txBox="1"/>
                        <wps:spPr>
                          <a:xfrm>
                            <a:off x="3600530" y="455035"/>
                            <a:ext cx="2061945" cy="233066"/>
                          </a:xfrm>
                          <a:prstGeom prst="rect">
                            <a:avLst/>
                          </a:prstGeom>
                          <a:noFill/>
                        </wps:spPr>
                        <wps:txbx>
                          <w:txbxContent>
                            <w:p w14:paraId="12845EE8" w14:textId="101F3477" w:rsidR="00913803" w:rsidRDefault="00913803" w:rsidP="00913803">
                              <w:pPr>
                                <w:pStyle w:val="NormalWeb"/>
                                <w:spacing w:before="0" w:beforeAutospacing="0" w:after="0" w:afterAutospacing="0"/>
                                <w:jc w:val="center"/>
                              </w:pPr>
                              <w:r>
                                <w:rPr>
                                  <w:rFonts w:asciiTheme="minorHAnsi" w:hAnsi="Calibri" w:cstheme="minorBidi"/>
                                  <w:color w:val="000000" w:themeColor="text1"/>
                                  <w:kern w:val="24"/>
                                  <w:sz w:val="18"/>
                                  <w:szCs w:val="18"/>
                                </w:rPr>
                                <w:t>Impermeable Layer</w:t>
                              </w:r>
                            </w:p>
                          </w:txbxContent>
                        </wps:txbx>
                        <wps:bodyPr wrap="square" rtlCol="0">
                          <a:spAutoFit/>
                        </wps:bodyPr>
                      </wps:wsp>
                      <wps:wsp>
                        <wps:cNvPr id="32" name="Straight Arrow Connector 32"/>
                        <wps:cNvCnPr>
                          <a:cxnSpLocks/>
                        </wps:cNvCnPr>
                        <wps:spPr>
                          <a:xfrm>
                            <a:off x="4506212" y="1679412"/>
                            <a:ext cx="0" cy="271584"/>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3" name="Straight Arrow Connector 33"/>
                        <wps:cNvCnPr>
                          <a:cxnSpLocks/>
                        </wps:cNvCnPr>
                        <wps:spPr>
                          <a:xfrm flipV="1">
                            <a:off x="4718034" y="1662920"/>
                            <a:ext cx="0" cy="254794"/>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4" name="Rectangle 34"/>
                        <wps:cNvSpPr/>
                        <wps:spPr>
                          <a:xfrm>
                            <a:off x="3596684" y="2327210"/>
                            <a:ext cx="2058194" cy="391504"/>
                          </a:xfrm>
                          <a:prstGeom prst="rect">
                            <a:avLst/>
                          </a:prstGeom>
                          <a:solidFill>
                            <a:schemeClr val="bg1">
                              <a:lumMod val="6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5" name="TextBox 80"/>
                        <wps:cNvSpPr txBox="1"/>
                        <wps:spPr>
                          <a:xfrm>
                            <a:off x="3596556" y="2368991"/>
                            <a:ext cx="2061944" cy="323165"/>
                          </a:xfrm>
                          <a:prstGeom prst="rect">
                            <a:avLst/>
                          </a:prstGeom>
                          <a:noFill/>
                        </wps:spPr>
                        <wps:txbx>
                          <w:txbxContent>
                            <w:p w14:paraId="6F8DA8CE" w14:textId="77777777" w:rsidR="00913803" w:rsidRDefault="00913803" w:rsidP="00913803">
                              <w:pPr>
                                <w:pStyle w:val="NormalWeb"/>
                                <w:spacing w:before="0" w:beforeAutospacing="0" w:after="0" w:afterAutospacing="0"/>
                                <w:jc w:val="center"/>
                              </w:pPr>
                              <w:r>
                                <w:rPr>
                                  <w:rFonts w:asciiTheme="minorHAnsi" w:hAnsi="Calibri" w:cstheme="minorBidi"/>
                                  <w:color w:val="000000" w:themeColor="text1"/>
                                  <w:kern w:val="24"/>
                                  <w:sz w:val="30"/>
                                  <w:szCs w:val="30"/>
                                </w:rPr>
                                <w:t>Boundary</w:t>
                              </w:r>
                            </w:p>
                          </w:txbxContent>
                        </wps:txbx>
                        <wps:bodyPr wrap="square" rtlCol="0">
                          <a:spAutoFit/>
                        </wps:bodyPr>
                      </wps:wsp>
                      <wps:wsp>
                        <wps:cNvPr id="36" name="Rectangle 36"/>
                        <wps:cNvSpPr/>
                        <wps:spPr>
                          <a:xfrm>
                            <a:off x="143019" y="182612"/>
                            <a:ext cx="2133850" cy="486979"/>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7" name="Rectangle 37"/>
                        <wps:cNvSpPr/>
                        <wps:spPr>
                          <a:xfrm>
                            <a:off x="143019" y="666614"/>
                            <a:ext cx="2133850" cy="57483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8" name="Rectangle 38"/>
                        <wps:cNvSpPr/>
                        <wps:spPr>
                          <a:xfrm>
                            <a:off x="143019" y="1164442"/>
                            <a:ext cx="2133850" cy="61605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9" name="Rectangle 39"/>
                        <wps:cNvSpPr/>
                        <wps:spPr>
                          <a:xfrm>
                            <a:off x="143019" y="1780492"/>
                            <a:ext cx="2133850" cy="539044"/>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40" name="TextBox 98"/>
                        <wps:cNvSpPr txBox="1"/>
                        <wps:spPr>
                          <a:xfrm>
                            <a:off x="138305" y="761663"/>
                            <a:ext cx="2138564" cy="326584"/>
                          </a:xfrm>
                          <a:prstGeom prst="rect">
                            <a:avLst/>
                          </a:prstGeom>
                          <a:noFill/>
                        </wps:spPr>
                        <wps:txbx>
                          <w:txbxContent>
                            <w:p w14:paraId="7F39C94F" w14:textId="77777777" w:rsidR="00913803" w:rsidRDefault="00913803" w:rsidP="00913803">
                              <w:pPr>
                                <w:pStyle w:val="NormalWeb"/>
                                <w:spacing w:before="0" w:beforeAutospacing="0" w:after="0" w:afterAutospacing="0"/>
                                <w:jc w:val="center"/>
                              </w:pPr>
                              <w:r>
                                <w:rPr>
                                  <w:rFonts w:asciiTheme="minorHAnsi" w:hAnsi="Calibri" w:cstheme="minorBidi"/>
                                  <w:color w:val="000000" w:themeColor="text1"/>
                                  <w:kern w:val="24"/>
                                  <w:sz w:val="30"/>
                                  <w:szCs w:val="30"/>
                                </w:rPr>
                                <w:t>Layer 2</w:t>
                              </w:r>
                            </w:p>
                          </w:txbxContent>
                        </wps:txbx>
                        <wps:bodyPr wrap="square" rtlCol="0">
                          <a:spAutoFit/>
                        </wps:bodyPr>
                      </wps:wsp>
                      <wps:wsp>
                        <wps:cNvPr id="41" name="TextBox 99"/>
                        <wps:cNvSpPr txBox="1"/>
                        <wps:spPr>
                          <a:xfrm>
                            <a:off x="158968" y="1308889"/>
                            <a:ext cx="2117901" cy="326584"/>
                          </a:xfrm>
                          <a:prstGeom prst="rect">
                            <a:avLst/>
                          </a:prstGeom>
                          <a:noFill/>
                        </wps:spPr>
                        <wps:txbx>
                          <w:txbxContent>
                            <w:p w14:paraId="273BA490" w14:textId="77777777" w:rsidR="00913803" w:rsidRDefault="00913803" w:rsidP="00913803">
                              <w:pPr>
                                <w:pStyle w:val="NormalWeb"/>
                                <w:spacing w:before="0" w:beforeAutospacing="0" w:after="0" w:afterAutospacing="0"/>
                                <w:jc w:val="center"/>
                              </w:pPr>
                              <w:r>
                                <w:rPr>
                                  <w:rFonts w:asciiTheme="minorHAnsi" w:hAnsi="Calibri" w:cstheme="minorBidi"/>
                                  <w:color w:val="000000" w:themeColor="text1"/>
                                  <w:kern w:val="24"/>
                                  <w:sz w:val="30"/>
                                  <w:szCs w:val="30"/>
                                </w:rPr>
                                <w:t>Layer 3</w:t>
                              </w:r>
                            </w:p>
                          </w:txbxContent>
                        </wps:txbx>
                        <wps:bodyPr wrap="square" rtlCol="0">
                          <a:spAutoFit/>
                        </wps:bodyPr>
                      </wps:wsp>
                      <wps:wsp>
                        <wps:cNvPr id="42" name="TextBox 100"/>
                        <wps:cNvSpPr txBox="1"/>
                        <wps:spPr>
                          <a:xfrm>
                            <a:off x="138305" y="1920581"/>
                            <a:ext cx="2143278" cy="326584"/>
                          </a:xfrm>
                          <a:prstGeom prst="rect">
                            <a:avLst/>
                          </a:prstGeom>
                          <a:noFill/>
                        </wps:spPr>
                        <wps:txbx>
                          <w:txbxContent>
                            <w:p w14:paraId="4021B9C5" w14:textId="77777777" w:rsidR="00913803" w:rsidRDefault="00913803" w:rsidP="00913803">
                              <w:pPr>
                                <w:pStyle w:val="NormalWeb"/>
                                <w:spacing w:before="0" w:beforeAutospacing="0" w:after="0" w:afterAutospacing="0"/>
                                <w:jc w:val="center"/>
                              </w:pPr>
                              <w:r>
                                <w:rPr>
                                  <w:rFonts w:asciiTheme="minorHAnsi" w:hAnsi="Calibri" w:cstheme="minorBidi"/>
                                  <w:color w:val="000000" w:themeColor="text1"/>
                                  <w:kern w:val="24"/>
                                  <w:sz w:val="30"/>
                                  <w:szCs w:val="30"/>
                                </w:rPr>
                                <w:t>Layer 4</w:t>
                              </w:r>
                            </w:p>
                          </w:txbxContent>
                        </wps:txbx>
                        <wps:bodyPr wrap="square" rtlCol="0">
                          <a:spAutoFit/>
                        </wps:bodyPr>
                      </wps:wsp>
                      <wps:wsp>
                        <wps:cNvPr id="43" name="TextBox 101"/>
                        <wps:cNvSpPr txBox="1"/>
                        <wps:spPr>
                          <a:xfrm>
                            <a:off x="155412" y="219611"/>
                            <a:ext cx="2121458" cy="326584"/>
                          </a:xfrm>
                          <a:prstGeom prst="rect">
                            <a:avLst/>
                          </a:prstGeom>
                          <a:solidFill>
                            <a:schemeClr val="bg1"/>
                          </a:solidFill>
                        </wps:spPr>
                        <wps:txbx>
                          <w:txbxContent>
                            <w:p w14:paraId="096B19D0" w14:textId="77777777" w:rsidR="00913803" w:rsidRDefault="00913803" w:rsidP="00913803">
                              <w:pPr>
                                <w:pStyle w:val="NormalWeb"/>
                                <w:spacing w:before="0" w:beforeAutospacing="0" w:after="0" w:afterAutospacing="0"/>
                                <w:jc w:val="center"/>
                              </w:pPr>
                              <w:r>
                                <w:rPr>
                                  <w:rFonts w:asciiTheme="minorHAnsi" w:hAnsi="Calibri" w:cstheme="minorBidi"/>
                                  <w:color w:val="000000" w:themeColor="text1"/>
                                  <w:kern w:val="24"/>
                                  <w:sz w:val="30"/>
                                  <w:szCs w:val="30"/>
                                </w:rPr>
                                <w:t>Layer 1</w:t>
                              </w:r>
                            </w:p>
                          </w:txbxContent>
                        </wps:txbx>
                        <wps:bodyPr wrap="square" rtlCol="0">
                          <a:spAutoFit/>
                        </wps:bodyPr>
                      </wps:wsp>
                      <wps:wsp>
                        <wps:cNvPr id="44" name="Straight Arrow Connector 44"/>
                        <wps:cNvCnPr>
                          <a:cxnSpLocks/>
                        </wps:cNvCnPr>
                        <wps:spPr>
                          <a:xfrm>
                            <a:off x="1091397" y="1068065"/>
                            <a:ext cx="0" cy="274458"/>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5" name="Straight Arrow Connector 45"/>
                        <wps:cNvCnPr>
                          <a:cxnSpLocks/>
                        </wps:cNvCnPr>
                        <wps:spPr>
                          <a:xfrm flipV="1">
                            <a:off x="1311090" y="1051399"/>
                            <a:ext cx="0" cy="25749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6" name="Straight Arrow Connector 46"/>
                        <wps:cNvCnPr>
                          <a:cxnSpLocks/>
                        </wps:cNvCnPr>
                        <wps:spPr>
                          <a:xfrm>
                            <a:off x="1086344" y="1668414"/>
                            <a:ext cx="0" cy="274458"/>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7" name="Straight Arrow Connector 47"/>
                        <wps:cNvCnPr>
                          <a:cxnSpLocks/>
                        </wps:cNvCnPr>
                        <wps:spPr>
                          <a:xfrm flipV="1">
                            <a:off x="1306037" y="1651747"/>
                            <a:ext cx="0" cy="25749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8" name="Rectangle 48"/>
                        <wps:cNvSpPr/>
                        <wps:spPr>
                          <a:xfrm>
                            <a:off x="143019" y="2323066"/>
                            <a:ext cx="2134674" cy="395647"/>
                          </a:xfrm>
                          <a:prstGeom prst="rect">
                            <a:avLst/>
                          </a:prstGeom>
                          <a:solidFill>
                            <a:schemeClr val="bg1">
                              <a:lumMod val="6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49" name="TextBox 109"/>
                        <wps:cNvSpPr txBox="1"/>
                        <wps:spPr>
                          <a:xfrm>
                            <a:off x="142886" y="2365290"/>
                            <a:ext cx="2138563" cy="326584"/>
                          </a:xfrm>
                          <a:prstGeom prst="rect">
                            <a:avLst/>
                          </a:prstGeom>
                          <a:noFill/>
                        </wps:spPr>
                        <wps:txbx>
                          <w:txbxContent>
                            <w:p w14:paraId="1A229B21" w14:textId="77777777" w:rsidR="00913803" w:rsidRDefault="00913803" w:rsidP="00913803">
                              <w:pPr>
                                <w:pStyle w:val="NormalWeb"/>
                                <w:spacing w:before="0" w:beforeAutospacing="0" w:after="0" w:afterAutospacing="0"/>
                                <w:jc w:val="center"/>
                              </w:pPr>
                              <w:r>
                                <w:rPr>
                                  <w:rFonts w:asciiTheme="minorHAnsi" w:hAnsi="Calibri" w:cstheme="minorBidi"/>
                                  <w:color w:val="000000" w:themeColor="text1"/>
                                  <w:kern w:val="24"/>
                                  <w:sz w:val="30"/>
                                  <w:szCs w:val="30"/>
                                </w:rPr>
                                <w:t>Boundary</w:t>
                              </w:r>
                            </w:p>
                          </w:txbxContent>
                        </wps:txbx>
                        <wps:bodyPr wrap="square" rtlCol="0">
                          <a:spAutoFit/>
                        </wps:bodyPr>
                      </wps:wsp>
                      <wps:wsp>
                        <wps:cNvPr id="50" name="Straight Arrow Connector 50"/>
                        <wps:cNvCnPr>
                          <a:cxnSpLocks/>
                        </wps:cNvCnPr>
                        <wps:spPr>
                          <a:xfrm>
                            <a:off x="6569" y="2049055"/>
                            <a:ext cx="302623" cy="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1" name="Straight Arrow Connector 51"/>
                        <wps:cNvCnPr>
                          <a:cxnSpLocks/>
                        </wps:cNvCnPr>
                        <wps:spPr>
                          <a:xfrm>
                            <a:off x="6569" y="1467925"/>
                            <a:ext cx="302623" cy="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2" name="Straight Arrow Connector 52"/>
                        <wps:cNvCnPr>
                          <a:cxnSpLocks/>
                        </wps:cNvCnPr>
                        <wps:spPr>
                          <a:xfrm>
                            <a:off x="0" y="922464"/>
                            <a:ext cx="302623" cy="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3" name="Straight Arrow Connector 53"/>
                        <wps:cNvCnPr>
                          <a:cxnSpLocks/>
                        </wps:cNvCnPr>
                        <wps:spPr>
                          <a:xfrm>
                            <a:off x="0" y="429748"/>
                            <a:ext cx="302623" cy="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4" name="Straight Arrow Connector 54"/>
                        <wps:cNvCnPr>
                          <a:cxnSpLocks/>
                        </wps:cNvCnPr>
                        <wps:spPr>
                          <a:xfrm>
                            <a:off x="2120662" y="2049055"/>
                            <a:ext cx="302623" cy="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5" name="Straight Arrow Connector 55"/>
                        <wps:cNvCnPr>
                          <a:cxnSpLocks/>
                        </wps:cNvCnPr>
                        <wps:spPr>
                          <a:xfrm>
                            <a:off x="2120662" y="1467925"/>
                            <a:ext cx="302623" cy="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6" name="Straight Arrow Connector 56"/>
                        <wps:cNvCnPr>
                          <a:cxnSpLocks/>
                        </wps:cNvCnPr>
                        <wps:spPr>
                          <a:xfrm>
                            <a:off x="2114092" y="922464"/>
                            <a:ext cx="302623" cy="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7" name="Straight Arrow Connector 57"/>
                        <wps:cNvCnPr>
                          <a:cxnSpLocks/>
                        </wps:cNvCnPr>
                        <wps:spPr>
                          <a:xfrm>
                            <a:off x="2114092" y="429748"/>
                            <a:ext cx="302623" cy="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8" name="Straight Arrow Connector 58"/>
                        <wps:cNvCnPr>
                          <a:cxnSpLocks/>
                        </wps:cNvCnPr>
                        <wps:spPr>
                          <a:xfrm>
                            <a:off x="5503906" y="2056068"/>
                            <a:ext cx="291781" cy="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9" name="Straight Arrow Connector 59"/>
                        <wps:cNvCnPr>
                          <a:cxnSpLocks/>
                        </wps:cNvCnPr>
                        <wps:spPr>
                          <a:xfrm>
                            <a:off x="5503906" y="1481022"/>
                            <a:ext cx="291781" cy="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0" name="Straight Arrow Connector 60"/>
                        <wps:cNvCnPr>
                          <a:cxnSpLocks/>
                        </wps:cNvCnPr>
                        <wps:spPr>
                          <a:xfrm>
                            <a:off x="5497572" y="941272"/>
                            <a:ext cx="291781" cy="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1" name="Straight Arrow Connector 61"/>
                        <wps:cNvCnPr>
                          <a:cxnSpLocks/>
                        </wps:cNvCnPr>
                        <wps:spPr>
                          <a:xfrm>
                            <a:off x="5497572" y="352115"/>
                            <a:ext cx="291781" cy="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2" name="Straight Arrow Connector 62"/>
                        <wps:cNvCnPr>
                          <a:cxnSpLocks/>
                        </wps:cNvCnPr>
                        <wps:spPr>
                          <a:xfrm>
                            <a:off x="3465556" y="2056068"/>
                            <a:ext cx="291781" cy="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3" name="Straight Arrow Connector 63"/>
                        <wps:cNvCnPr>
                          <a:cxnSpLocks/>
                        </wps:cNvCnPr>
                        <wps:spPr>
                          <a:xfrm>
                            <a:off x="3465556" y="1481022"/>
                            <a:ext cx="291781" cy="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4" name="Straight Arrow Connector 64"/>
                        <wps:cNvCnPr>
                          <a:cxnSpLocks/>
                        </wps:cNvCnPr>
                        <wps:spPr>
                          <a:xfrm>
                            <a:off x="3459222" y="941272"/>
                            <a:ext cx="291781" cy="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5" name="Arrow: Striped Right 65"/>
                        <wps:cNvSpPr/>
                        <wps:spPr>
                          <a:xfrm>
                            <a:off x="2602055" y="1102754"/>
                            <a:ext cx="756286" cy="616038"/>
                          </a:xfrm>
                          <a:prstGeom prst="stripedRightArrow">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6" name="Rectangle 66"/>
                        <wps:cNvSpPr/>
                        <wps:spPr>
                          <a:xfrm>
                            <a:off x="142885" y="43096"/>
                            <a:ext cx="2133849" cy="148713"/>
                          </a:xfrm>
                          <a:prstGeom prst="rect">
                            <a:avLst/>
                          </a:prstGeom>
                          <a:solidFill>
                            <a:schemeClr val="bg1">
                              <a:lumMod val="6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7" name="TextBox 140"/>
                        <wps:cNvSpPr txBox="1"/>
                        <wps:spPr>
                          <a:xfrm>
                            <a:off x="142884" y="0"/>
                            <a:ext cx="2133850" cy="233066"/>
                          </a:xfrm>
                          <a:prstGeom prst="rect">
                            <a:avLst/>
                          </a:prstGeom>
                          <a:noFill/>
                        </wps:spPr>
                        <wps:txbx>
                          <w:txbxContent>
                            <w:p w14:paraId="449D968B" w14:textId="77777777" w:rsidR="00913803" w:rsidRDefault="00913803" w:rsidP="00913803">
                              <w:pPr>
                                <w:pStyle w:val="NormalWeb"/>
                                <w:spacing w:before="0" w:beforeAutospacing="0" w:after="0" w:afterAutospacing="0"/>
                                <w:jc w:val="center"/>
                              </w:pPr>
                              <w:r>
                                <w:rPr>
                                  <w:rFonts w:asciiTheme="minorHAnsi" w:hAnsi="Calibri" w:cstheme="minorBidi"/>
                                  <w:color w:val="000000" w:themeColor="text1"/>
                                  <w:kern w:val="24"/>
                                  <w:sz w:val="18"/>
                                  <w:szCs w:val="18"/>
                                </w:rPr>
                                <w:t>Optional Impermeable Layer</w:t>
                              </w:r>
                            </w:p>
                          </w:txbxContent>
                        </wps:txbx>
                        <wps:bodyPr wrap="square" rtlCol="0">
                          <a:spAutoFit/>
                        </wps:bodyPr>
                      </wps:wsp>
                      <wps:wsp>
                        <wps:cNvPr id="68" name="Straight Arrow Connector 68"/>
                        <wps:cNvCnPr>
                          <a:cxnSpLocks/>
                        </wps:cNvCnPr>
                        <wps:spPr>
                          <a:xfrm>
                            <a:off x="1093419" y="538451"/>
                            <a:ext cx="0" cy="274458"/>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9" name="Straight Arrow Connector 69"/>
                        <wps:cNvCnPr>
                          <a:cxnSpLocks/>
                        </wps:cNvCnPr>
                        <wps:spPr>
                          <a:xfrm flipV="1">
                            <a:off x="1313112" y="521785"/>
                            <a:ext cx="0" cy="25749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anchor>
            </w:drawing>
          </mc:Choice>
          <mc:Fallback>
            <w:pict>
              <v:group w14:anchorId="4E7AE555" id="Group 2" o:spid="_x0000_s1026" style="position:absolute;left:0;text-align:left;margin-left:0;margin-top:46.8pt;width:456.35pt;height:214.05pt;z-index:251659264;mso-position-horizontal:left;mso-position-horizontal-relative:margin;mso-width-relative:margin" coordsize="57956,271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">
                <v:rect id="Rectangle 3" o:spid="_x0000_s1027" style="position:absolute;left:35966;top:1901;width:20574;height:53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" fillcolor="white [3212]" strokecolor="black [3213]" strokeweight="1pt"/>
                <v:rect id="Rectangle 21" o:spid="_x0000_s1028" style="position:absolute;left:35966;top:5711;width:20574;height:6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" fillcolor="white [3212]" strokecolor="black [3213]" strokeweight="1pt"/>
                <v:rect id="Rectangle 22" o:spid="_x0000_s1029" style="position:absolute;left:35966;top:11807;width:20574;height:60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" fillcolor="white [3212]" strokecolor="black [3213]" strokeweight="1pt"/>
                <v:rect id="Rectangle 23" o:spid="_x0000_s1030" style="position:absolute;left:35966;top:17903;width:20574;height:53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" fillcolor="white [3212]" strokecolor="black [3213]" strokeweight="1pt"/>
                <v:shapetype id="_x0000_t202" coordsize="21600,21600" o:spt="202" path="m,l,21600r21600,l21600,xe">
                  <v:stroke joinstyle="miter"/>
                  <v:path gradientshapeok="t" o:connecttype="rect"/>
                </v:shapetype>
                <v:shape id="TextBox 54" o:spid="_x0000_s1031" type="#_x0000_t202" style="position:absolute;left:35921;top:7193;width:20619;height:32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" filled="f" stroked="f">
                  <v:textbox style="mso-fit-shape-to-text:t">
                    <w:txbxContent>
                      <w:p w14:paraId="7053A8FB" w14:textId="77777777" w:rsidR="00913803" w:rsidRDefault="00913803" w:rsidP="00913803">
                        <w:pPr>
                          <w:pStyle w:val="NormalWeb"/>
                          <w:spacing w:before="0" w:beforeAutospacing="0" w:after="0" w:afterAutospacing="0"/>
                          <w:jc w:val="center"/>
                        </w:pPr>
                        <w:r>
                          <w:rPr>
                            <w:rFonts w:asciiTheme="minorHAnsi" w:hAnsi="Calibri" w:cstheme="minorBidi"/>
                            <w:color w:val="000000" w:themeColor="text1"/>
                            <w:kern w:val="24"/>
                            <w:sz w:val="30"/>
                            <w:szCs w:val="30"/>
                          </w:rPr>
                          <w:t>Layer 2</w:t>
                        </w:r>
                      </w:p>
                    </w:txbxContent>
                  </v:textbox>
                </v:shape>
                <v:shape id="TextBox 55" o:spid="_x0000_s1032" type="#_x0000_t202" style="position:absolute;left:36120;top:13236;width:20420;height:32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" filled="f" stroked="f">
                  <v:textbox style="mso-fit-shape-to-text:t">
                    <w:txbxContent>
                      <w:p w14:paraId="48FFE144" w14:textId="77777777" w:rsidR="00913803" w:rsidRDefault="00913803" w:rsidP="00913803">
                        <w:pPr>
                          <w:pStyle w:val="NormalWeb"/>
                          <w:spacing w:before="0" w:beforeAutospacing="0" w:after="0" w:afterAutospacing="0"/>
                          <w:jc w:val="center"/>
                        </w:pPr>
                        <w:r>
                          <w:rPr>
                            <w:rFonts w:asciiTheme="minorHAnsi" w:hAnsi="Calibri" w:cstheme="minorBidi"/>
                            <w:color w:val="000000" w:themeColor="text1"/>
                            <w:kern w:val="24"/>
                            <w:sz w:val="30"/>
                            <w:szCs w:val="30"/>
                          </w:rPr>
                          <w:t>Layer 3</w:t>
                        </w:r>
                      </w:p>
                    </w:txbxContent>
                  </v:textbox>
                </v:shape>
                <v:shape id="TextBox 56" o:spid="_x0000_s1033" type="#_x0000_t202" style="position:absolute;left:35921;top:19289;width:20665;height:32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" filled="f" stroked="f">
                  <v:textbox style="mso-fit-shape-to-text:t">
                    <w:txbxContent>
                      <w:p w14:paraId="76DB92D9" w14:textId="77777777" w:rsidR="00913803" w:rsidRDefault="00913803" w:rsidP="00913803">
                        <w:pPr>
                          <w:pStyle w:val="NormalWeb"/>
                          <w:spacing w:before="0" w:beforeAutospacing="0" w:after="0" w:afterAutospacing="0"/>
                          <w:jc w:val="center"/>
                        </w:pPr>
                        <w:r>
                          <w:rPr>
                            <w:rFonts w:asciiTheme="minorHAnsi" w:hAnsi="Calibri" w:cstheme="minorBidi"/>
                            <w:color w:val="000000" w:themeColor="text1"/>
                            <w:kern w:val="24"/>
                            <w:sz w:val="30"/>
                            <w:szCs w:val="30"/>
                          </w:rPr>
                          <w:t>Layer 4</w:t>
                        </w:r>
                      </w:p>
                    </w:txbxContent>
                  </v:textbox>
                </v:shape>
                <v:shape id="TextBox 57" o:spid="_x0000_s1034" type="#_x0000_t202" style="position:absolute;left:35711;top:1751;width:20829;height:32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" filled="f" stroked="f">
                  <v:textbox style="mso-fit-shape-to-text:t">
                    <w:txbxContent>
                      <w:p w14:paraId="13FBA6AF" w14:textId="77777777" w:rsidR="00913803" w:rsidRDefault="00913803" w:rsidP="00913803">
                        <w:pPr>
                          <w:pStyle w:val="NormalWeb"/>
                          <w:spacing w:before="0" w:beforeAutospacing="0" w:after="0" w:afterAutospacing="0"/>
                          <w:jc w:val="center"/>
                        </w:pPr>
                        <w:r>
                          <w:rPr>
                            <w:rFonts w:asciiTheme="minorHAnsi" w:hAnsi="Calibri" w:cstheme="minorBidi"/>
                            <w:color w:val="000000" w:themeColor="text1"/>
                            <w:kern w:val="24"/>
                            <w:sz w:val="30"/>
                            <w:szCs w:val="30"/>
                          </w:rPr>
                          <w:t>Green Roof</w:t>
                        </w:r>
                      </w:p>
                    </w:txbxContent>
                  </v:textbox>
                </v:shape>
                <v:rect id="Rectangle 28" o:spid="_x0000_s1035" style="position:absolute;left:36005;top:4949;width:20535;height:14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" fillcolor="#a5a5a5 [2092]" strokecolor="black [3213]" strokeweight="1pt"/>
                <v:shapetype id="_x0000_t32" coordsize="21600,21600" o:spt="32" o:oned="t" path="m,l21600,21600e" filled="f">
                  <v:path arrowok="t" fillok="f" o:connecttype="none"/>
                  <o:lock v:ext="edit" shapetype="t"/>
                </v:shapetype>
                <v:shape id="Straight Arrow Connector 29" o:spid="_x0000_s1036" type="#_x0000_t32" style="position:absolute;left:45110;top:10853;width:0;height:271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" strokecolor="black [3213]" strokeweight="1pt">
                  <v:stroke endarrow="block" joinstyle="miter"/>
                  <o:lock v:ext="edit" shapetype="f"/>
                </v:shape>
                <v:shape id="Straight Arrow Connector 30" o:spid="_x0000_s1037" type="#_x0000_t32" style="position:absolute;left:47229;top:10688;width:0;height:254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" strokecolor="black [3213]" strokeweight="1pt">
                  <v:stroke endarrow="block" joinstyle="miter"/>
                  <o:lock v:ext="edit" shapetype="f"/>
                </v:shape>
                <v:shape id="TextBox 76" o:spid="_x0000_s1038" type="#_x0000_t202" style="position:absolute;left:36005;top:4550;width:20619;height:23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" filled="f" stroked="f">
                  <v:textbox style="mso-fit-shape-to-text:t">
                    <w:txbxContent>
                      <w:p w14:paraId="12845EE8" w14:textId="101F3477" w:rsidR="00913803" w:rsidRDefault="00913803" w:rsidP="00913803">
                        <w:pPr>
                          <w:pStyle w:val="NormalWeb"/>
                          <w:spacing w:before="0" w:beforeAutospacing="0" w:after="0" w:afterAutospacing="0"/>
                          <w:jc w:val="center"/>
                        </w:pPr>
                        <w:r>
                          <w:rPr>
                            <w:rFonts w:asciiTheme="minorHAnsi" w:hAnsi="Calibri" w:cstheme="minorBidi"/>
                            <w:color w:val="000000" w:themeColor="text1"/>
                            <w:kern w:val="24"/>
                            <w:sz w:val="18"/>
                            <w:szCs w:val="18"/>
                          </w:rPr>
                          <w:t>Impermeable Layer</w:t>
                        </w:r>
                      </w:p>
                    </w:txbxContent>
                  </v:textbox>
                </v:shape>
                <v:shape id="Straight Arrow Connector 32" o:spid="_x0000_s1039" type="#_x0000_t32" style="position:absolute;left:45062;top:16794;width:0;height:271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" strokecolor="black [3213]" strokeweight="1pt">
                  <v:stroke endarrow="block" joinstyle="miter"/>
                  <o:lock v:ext="edit" shapetype="f"/>
                </v:shape>
                <v:shape id="Straight Arrow Connector 33" o:spid="_x0000_s1040" type="#_x0000_t32" style="position:absolute;left:47180;top:16629;width:0;height:254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" strokecolor="black [3213]" strokeweight="1pt">
                  <v:stroke endarrow="block" joinstyle="miter"/>
                  <o:lock v:ext="edit" shapetype="f"/>
                </v:shape>
                <v:rect id="Rectangle 34" o:spid="_x0000_s1041" style="position:absolute;left:35966;top:23272;width:20582;height:39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" fillcolor="#a5a5a5 [2092]" strokecolor="black [3213]" strokeweight="1pt"/>
                <v:shape id="TextBox 80" o:spid="_x0000_s1042" type="#_x0000_t202" style="position:absolute;left:35965;top:23689;width:20620;height:32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" filled="f" stroked="f">
                  <v:textbox style="mso-fit-shape-to-text:t">
                    <w:txbxContent>
                      <w:p w14:paraId="6F8DA8CE" w14:textId="77777777" w:rsidR="00913803" w:rsidRDefault="00913803" w:rsidP="00913803">
                        <w:pPr>
                          <w:pStyle w:val="NormalWeb"/>
                          <w:spacing w:before="0" w:beforeAutospacing="0" w:after="0" w:afterAutospacing="0"/>
                          <w:jc w:val="center"/>
                        </w:pPr>
                        <w:r>
                          <w:rPr>
                            <w:rFonts w:asciiTheme="minorHAnsi" w:hAnsi="Calibri" w:cstheme="minorBidi"/>
                            <w:color w:val="000000" w:themeColor="text1"/>
                            <w:kern w:val="24"/>
                            <w:sz w:val="30"/>
                            <w:szCs w:val="30"/>
                          </w:rPr>
                          <w:t>Boundary</w:t>
                        </w:r>
                      </w:p>
                    </w:txbxContent>
                  </v:textbox>
                </v:shape>
                <v:rect id="Rectangle 36" o:spid="_x0000_s1043" style="position:absolute;left:1430;top:1826;width:21338;height:48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" fillcolor="white [3212]" strokecolor="black [3213]" strokeweight="1pt"/>
                <v:rect id="Rectangle 37" o:spid="_x0000_s1044" style="position:absolute;left:1430;top:6666;width:21338;height:57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" fillcolor="white [3212]" strokecolor="black [3213]" strokeweight="1pt"/>
                <v:rect id="Rectangle 38" o:spid="_x0000_s1045" style="position:absolute;left:1430;top:11644;width:21338;height:61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" fillcolor="white [3212]" strokecolor="black [3213]" strokeweight="1pt"/>
                <v:rect id="Rectangle 39" o:spid="_x0000_s1046" style="position:absolute;left:1430;top:17804;width:21338;height:53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" fillcolor="white [3212]" strokecolor="black [3213]" strokeweight="1pt"/>
                <v:shape id="TextBox 98" o:spid="_x0000_s1047" type="#_x0000_t202" style="position:absolute;left:1383;top:7616;width:21385;height:32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" filled="f" stroked="f">
                  <v:textbox style="mso-fit-shape-to-text:t">
                    <w:txbxContent>
                      <w:p w14:paraId="7F39C94F" w14:textId="77777777" w:rsidR="00913803" w:rsidRDefault="00913803" w:rsidP="00913803">
                        <w:pPr>
                          <w:pStyle w:val="NormalWeb"/>
                          <w:spacing w:before="0" w:beforeAutospacing="0" w:after="0" w:afterAutospacing="0"/>
                          <w:jc w:val="center"/>
                        </w:pPr>
                        <w:r>
                          <w:rPr>
                            <w:rFonts w:asciiTheme="minorHAnsi" w:hAnsi="Calibri" w:cstheme="minorBidi"/>
                            <w:color w:val="000000" w:themeColor="text1"/>
                            <w:kern w:val="24"/>
                            <w:sz w:val="30"/>
                            <w:szCs w:val="30"/>
                          </w:rPr>
                          <w:t>Layer 2</w:t>
                        </w:r>
                      </w:p>
                    </w:txbxContent>
                  </v:textbox>
                </v:shape>
                <v:shape id="TextBox 99" o:spid="_x0000_s1048" type="#_x0000_t202" style="position:absolute;left:1589;top:13088;width:21179;height:32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" filled="f" stroked="f">
                  <v:textbox style="mso-fit-shape-to-text:t">
                    <w:txbxContent>
                      <w:p w14:paraId="273BA490" w14:textId="77777777" w:rsidR="00913803" w:rsidRDefault="00913803" w:rsidP="00913803">
                        <w:pPr>
                          <w:pStyle w:val="NormalWeb"/>
                          <w:spacing w:before="0" w:beforeAutospacing="0" w:after="0" w:afterAutospacing="0"/>
                          <w:jc w:val="center"/>
                        </w:pPr>
                        <w:r>
                          <w:rPr>
                            <w:rFonts w:asciiTheme="minorHAnsi" w:hAnsi="Calibri" w:cstheme="minorBidi"/>
                            <w:color w:val="000000" w:themeColor="text1"/>
                            <w:kern w:val="24"/>
                            <w:sz w:val="30"/>
                            <w:szCs w:val="30"/>
                          </w:rPr>
                          <w:t>Layer 3</w:t>
                        </w:r>
                      </w:p>
                    </w:txbxContent>
                  </v:textbox>
                </v:shape>
                <v:shape id="TextBox 100" o:spid="_x0000_s1049" type="#_x0000_t202" style="position:absolute;left:1383;top:19205;width:21432;height:32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" filled="f" stroked="f">
                  <v:textbox style="mso-fit-shape-to-text:t">
                    <w:txbxContent>
                      <w:p w14:paraId="4021B9C5" w14:textId="77777777" w:rsidR="00913803" w:rsidRDefault="00913803" w:rsidP="00913803">
                        <w:pPr>
                          <w:pStyle w:val="NormalWeb"/>
                          <w:spacing w:before="0" w:beforeAutospacing="0" w:after="0" w:afterAutospacing="0"/>
                          <w:jc w:val="center"/>
                        </w:pPr>
                        <w:r>
                          <w:rPr>
                            <w:rFonts w:asciiTheme="minorHAnsi" w:hAnsi="Calibri" w:cstheme="minorBidi"/>
                            <w:color w:val="000000" w:themeColor="text1"/>
                            <w:kern w:val="24"/>
                            <w:sz w:val="30"/>
                            <w:szCs w:val="30"/>
                          </w:rPr>
                          <w:t>Layer 4</w:t>
                        </w:r>
                      </w:p>
                    </w:txbxContent>
                  </v:textbox>
                </v:shape>
                <v:shape id="TextBox 101" o:spid="_x0000_s1050" type="#_x0000_t202" style="position:absolute;left:1554;top:2196;width:21214;height:32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" fillcolor="white [3212]" stroked="f">
                  <v:textbox style="mso-fit-shape-to-text:t">
                    <w:txbxContent>
                      <w:p w14:paraId="096B19D0" w14:textId="77777777" w:rsidR="00913803" w:rsidRDefault="00913803" w:rsidP="00913803">
                        <w:pPr>
                          <w:pStyle w:val="NormalWeb"/>
                          <w:spacing w:before="0" w:beforeAutospacing="0" w:after="0" w:afterAutospacing="0"/>
                          <w:jc w:val="center"/>
                        </w:pPr>
                        <w:r>
                          <w:rPr>
                            <w:rFonts w:asciiTheme="minorHAnsi" w:hAnsi="Calibri" w:cstheme="minorBidi"/>
                            <w:color w:val="000000" w:themeColor="text1"/>
                            <w:kern w:val="24"/>
                            <w:sz w:val="30"/>
                            <w:szCs w:val="30"/>
                          </w:rPr>
                          <w:t>Layer 1</w:t>
                        </w:r>
                      </w:p>
                    </w:txbxContent>
                  </v:textbox>
                </v:shape>
                <v:shape id="Straight Arrow Connector 44" o:spid="_x0000_s1051" type="#_x0000_t32" style="position:absolute;left:10913;top:10680;width:0;height:274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" strokecolor="black [3213]" strokeweight="1pt">
                  <v:stroke endarrow="block" joinstyle="miter"/>
                  <o:lock v:ext="edit" shapetype="f"/>
                </v:shape>
                <v:shape id="Straight Arrow Connector 45" o:spid="_x0000_s1052" type="#_x0000_t32" style="position:absolute;left:13110;top:10513;width:0;height:257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" strokecolor="black [3213]" strokeweight="1pt">
                  <v:stroke endarrow="block" joinstyle="miter"/>
                  <o:lock v:ext="edit" shapetype="f"/>
                </v:shape>
                <v:shape id="Straight Arrow Connector 46" o:spid="_x0000_s1053" type="#_x0000_t32" style="position:absolute;left:10863;top:16684;width:0;height:274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" strokecolor="black [3213]" strokeweight="1pt">
                  <v:stroke endarrow="block" joinstyle="miter"/>
                  <o:lock v:ext="edit" shapetype="f"/>
                </v:shape>
                <v:shape id="Straight Arrow Connector 47" o:spid="_x0000_s1054" type="#_x0000_t32" style="position:absolute;left:13060;top:16517;width:0;height:257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" strokecolor="black [3213]" strokeweight="1pt">
                  <v:stroke endarrow="block" joinstyle="miter"/>
                  <o:lock v:ext="edit" shapetype="f"/>
                </v:shape>
                <v:rect id="Rectangle 48" o:spid="_x0000_s1055" style="position:absolute;left:1430;top:23230;width:21346;height:39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" fillcolor="#a5a5a5 [2092]" strokecolor="black [3213]" strokeweight="1pt"/>
                <v:shape id="TextBox 109" o:spid="_x0000_s1056" type="#_x0000_t202" style="position:absolute;left:1428;top:23652;width:21386;height:32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" filled="f" stroked="f">
                  <v:textbox style="mso-fit-shape-to-text:t">
                    <w:txbxContent>
                      <w:p w14:paraId="1A229B21" w14:textId="77777777" w:rsidR="00913803" w:rsidRDefault="00913803" w:rsidP="00913803">
                        <w:pPr>
                          <w:pStyle w:val="NormalWeb"/>
                          <w:spacing w:before="0" w:beforeAutospacing="0" w:after="0" w:afterAutospacing="0"/>
                          <w:jc w:val="center"/>
                        </w:pPr>
                        <w:r>
                          <w:rPr>
                            <w:rFonts w:asciiTheme="minorHAnsi" w:hAnsi="Calibri" w:cstheme="minorBidi"/>
                            <w:color w:val="000000" w:themeColor="text1"/>
                            <w:kern w:val="24"/>
                            <w:sz w:val="30"/>
                            <w:szCs w:val="30"/>
                          </w:rPr>
                          <w:t>Boundary</w:t>
                        </w:r>
                      </w:p>
                    </w:txbxContent>
                  </v:textbox>
                </v:shape>
                <v:shape id="Straight Arrow Connector 50" o:spid="_x0000_s1057" type="#_x0000_t32" style="position:absolute;left:65;top:20490;width:302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" strokecolor="black [3213]" strokeweight="1pt">
                  <v:stroke endarrow="block" joinstyle="miter"/>
                  <o:lock v:ext="edit" shapetype="f"/>
                </v:shape>
                <v:shape id="Straight Arrow Connector 51" o:spid="_x0000_s1058" type="#_x0000_t32" style="position:absolute;left:65;top:14679;width:302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" strokecolor="black [3213]" strokeweight="1pt">
                  <v:stroke endarrow="block" joinstyle="miter"/>
                  <o:lock v:ext="edit" shapetype="f"/>
                </v:shape>
                <v:shape id="Straight Arrow Connector 52" o:spid="_x0000_s1059" type="#_x0000_t32" style="position:absolute;top:9224;width:302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" strokecolor="black [3213]" strokeweight="1pt">
                  <v:stroke endarrow="block" joinstyle="miter"/>
                  <o:lock v:ext="edit" shapetype="f"/>
                </v:shape>
                <v:shape id="Straight Arrow Connector 53" o:spid="_x0000_s1060" type="#_x0000_t32" style="position:absolute;top:4297;width:302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" strokecolor="black [3213]" strokeweight="1pt">
                  <v:stroke endarrow="block" joinstyle="miter"/>
                  <o:lock v:ext="edit" shapetype="f"/>
                </v:shape>
                <v:shape id="Straight Arrow Connector 54" o:spid="_x0000_s1061" type="#_x0000_t32" style="position:absolute;left:21206;top:20490;width:302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" strokecolor="black [3213]" strokeweight="1pt">
                  <v:stroke endarrow="block" joinstyle="miter"/>
                  <o:lock v:ext="edit" shapetype="f"/>
                </v:shape>
                <v:shape id="Straight Arrow Connector 55" o:spid="_x0000_s1062" type="#_x0000_t32" style="position:absolute;left:21206;top:14679;width:302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" strokecolor="black [3213]" strokeweight="1pt">
                  <v:stroke endarrow="block" joinstyle="miter"/>
                  <o:lock v:ext="edit" shapetype="f"/>
                </v:shape>
                <v:shape id="Straight Arrow Connector 56" o:spid="_x0000_s1063" type="#_x0000_t32" style="position:absolute;left:21140;top:9224;width:302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" strokecolor="black [3213]" strokeweight="1pt">
                  <v:stroke endarrow="block" joinstyle="miter"/>
                  <o:lock v:ext="edit" shapetype="f"/>
                </v:shape>
                <v:shape id="Straight Arrow Connector 57" o:spid="_x0000_s1064" type="#_x0000_t32" style="position:absolute;left:21140;top:4297;width:302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" strokecolor="black [3213]" strokeweight="1pt">
                  <v:stroke endarrow="block" joinstyle="miter"/>
                  <o:lock v:ext="edit" shapetype="f"/>
                </v:shape>
                <v:shape id="Straight Arrow Connector 58" o:spid="_x0000_s1065" type="#_x0000_t32" style="position:absolute;left:55039;top:20560;width:291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" strokecolor="black [3213]" strokeweight="1pt">
                  <v:stroke endarrow="block" joinstyle="miter"/>
                  <o:lock v:ext="edit" shapetype="f"/>
                </v:shape>
                <v:shape id="Straight Arrow Connector 59" o:spid="_x0000_s1066" type="#_x0000_t32" style="position:absolute;left:55039;top:14810;width:291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" strokecolor="black [3213]" strokeweight="1pt">
                  <v:stroke endarrow="block" joinstyle="miter"/>
                  <o:lock v:ext="edit" shapetype="f"/>
                </v:shape>
                <v:shape id="Straight Arrow Connector 60" o:spid="_x0000_s1067" type="#_x0000_t32" style="position:absolute;left:54975;top:9412;width:291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" strokecolor="black [3213]" strokeweight="1pt">
                  <v:stroke endarrow="block" joinstyle="miter"/>
                  <o:lock v:ext="edit" shapetype="f"/>
                </v:shape>
                <v:shape id="Straight Arrow Connector 61" o:spid="_x0000_s1068" type="#_x0000_t32" style="position:absolute;left:54975;top:3521;width:291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" strokecolor="black [3213]" strokeweight="1pt">
                  <v:stroke endarrow="block" joinstyle="miter"/>
                  <o:lock v:ext="edit" shapetype="f"/>
                </v:shape>
                <v:shape id="Straight Arrow Connector 62" o:spid="_x0000_s1069" type="#_x0000_t32" style="position:absolute;left:34655;top:20560;width:291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" strokecolor="black [3213]" strokeweight="1pt">
                  <v:stroke endarrow="block" joinstyle="miter"/>
                  <o:lock v:ext="edit" shapetype="f"/>
                </v:shape>
                <v:shape id="Straight Arrow Connector 63" o:spid="_x0000_s1070" type="#_x0000_t32" style="position:absolute;left:34655;top:14810;width:291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" strokecolor="black [3213]" strokeweight="1pt">
                  <v:stroke endarrow="block" joinstyle="miter"/>
                  <o:lock v:ext="edit" shapetype="f"/>
                </v:shape>
                <v:shape id="Straight Arrow Connector 64" o:spid="_x0000_s1071" type="#_x0000_t32" style="position:absolute;left:34592;top:9412;width:291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" strokecolor="black [3213]" strokeweight="1pt">
                  <v:stroke endarrow="block" joinstyle="miter"/>
                  <o:lock v:ext="edit" shapetype="f"/>
                </v:shape>
                <v:shapetype id="_x0000_t93" coordsize="21600,21600" o:spt="93" adj="16200,5400" path="m@0,l@0@1,3375@1,3375@2@0@2@0,21600,21600,10800xem1350@1l1350@2,2700@2,2700@1xem0@1l0@2,675@2,675@1xe">
                  <v:stroke joinstyle="miter"/>
                  <v:formulas>
                    <v:f eqn="val #0"/>
                    <v:f eqn="val #1"/>
                    <v:f eqn="sum height 0 #1"/>
                    <v:f eqn="sum 10800 0 #1"/>
                    <v:f eqn="sum width 0 #0"/>
                    <v:f eqn="prod @4 @3 10800"/>
                    <v:f eqn="sum width 0 @5"/>
                  </v:formulas>
                  <v:path o:connecttype="custom" o:connectlocs="@0,0;0,10800;@0,21600;21600,10800" o:connectangles="270,180,90,0" textboxrect="3375,@1,@6,@2"/>
                  <v:handles>
                    <v:h position="#0,#1" xrange="3375,21600" yrange="0,10800"/>
                  </v:handles>
                </v:shapetype>
                <v:shape id="Arrow: Striped Right 65" o:spid="_x0000_s1072" type="#_x0000_t93" style="position:absolute;left:26020;top:11027;width:7563;height:61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" adj="12803" fillcolor="black [3213]" strokecolor="black [3213]" strokeweight="1pt"/>
                <v:rect id="Rectangle 66" o:spid="_x0000_s1073" style="position:absolute;left:1428;top:430;width:21339;height:14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" fillcolor="#a5a5a5 [2092]" strokecolor="black [3213]" strokeweight="1pt"/>
                <v:shape id="TextBox 140" o:spid="_x0000_s1074" type="#_x0000_t202" style="position:absolute;left:1428;width:21339;height:23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" filled="f" stroked="f">
                  <v:textbox style="mso-fit-shape-to-text:t">
                    <w:txbxContent>
                      <w:p w14:paraId="449D968B" w14:textId="77777777" w:rsidR="00913803" w:rsidRDefault="00913803" w:rsidP="00913803">
                        <w:pPr>
                          <w:pStyle w:val="NormalWeb"/>
                          <w:spacing w:before="0" w:beforeAutospacing="0" w:after="0" w:afterAutospacing="0"/>
                          <w:jc w:val="center"/>
                        </w:pPr>
                        <w:r>
                          <w:rPr>
                            <w:rFonts w:asciiTheme="minorHAnsi" w:hAnsi="Calibri" w:cstheme="minorBidi"/>
                            <w:color w:val="000000" w:themeColor="text1"/>
                            <w:kern w:val="24"/>
                            <w:sz w:val="18"/>
                            <w:szCs w:val="18"/>
                          </w:rPr>
                          <w:t>Optional Impermeable Layer</w:t>
                        </w:r>
                      </w:p>
                    </w:txbxContent>
                  </v:textbox>
                </v:shape>
                <v:shape id="Straight Arrow Connector 68" o:spid="_x0000_s1075" type="#_x0000_t32" style="position:absolute;left:10934;top:5384;width:0;height:274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" strokecolor="black [3213]" strokeweight="1pt">
                  <v:stroke endarrow="block" joinstyle="miter"/>
                  <o:lock v:ext="edit" shapetype="f"/>
                </v:shape>
                <v:shape id="Straight Arrow Connector 69" o:spid="_x0000_s1076" type="#_x0000_t32" style="position:absolute;left:13131;top:5217;width:0;height:257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" strokecolor="black [3213]" strokeweight="1pt">
                  <v:stroke endarrow="block" joinstyle="miter"/>
                  <o:lock v:ext="edit" shapetype="f"/>
                </v:shape>
                <w10:wrap type="topAndBottom" anchorx="margin"/>
              </v:group>
            </w:pict>
          </mc:Fallback>
        </mc:AlternateContent>
      </w:r>
    </w:p>
    <w:p w14:paraId="15A8C7AE" w14:textId="663D6371" w:rsidR="00913803" w:rsidRDefault="00EF022E" w:rsidP="00913803">
      <w:pPr>
        <w:ind w:firstLine="360"/>
      </w:pPr>
      <w:r>
        <w:rPr>
          <w:noProof/>
        </w:rPr>
        <mc:AlternateContent>
          <mc:Choice Requires="wps">
            <w:drawing>
              <wp:anchor distT="0" distB="0" distL="114300" distR="114300" simplePos="0" relativeHeight="251661312" behindDoc="0" locked="0" layoutInCell="1" allowOverlap="1" wp14:anchorId="3D68CE0B" wp14:editId="32428B49">
                <wp:simplePos x="0" y="0"/>
                <wp:positionH relativeFrom="column">
                  <wp:posOffset>3464969</wp:posOffset>
                </wp:positionH>
                <wp:positionV relativeFrom="paragraph">
                  <wp:posOffset>643994</wp:posOffset>
                </wp:positionV>
                <wp:extent cx="291779" cy="0"/>
                <wp:effectExtent l="0" t="0" r="0" b="0"/>
                <wp:wrapNone/>
                <wp:docPr id="4" name="Straight Arrow Connector 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91779" cy="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FAC6922" id="Straight Arrow Connector 4" o:spid="_x0000_s1026" type="#_x0000_t32" style="position:absolute;margin-left:272.85pt;margin-top:50.7pt;width:22.95pt;height:0;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" strokecolor="black [3213]" strokeweight="1pt">
                <v:stroke endarrow="block" joinstyle="miter"/>
                <o:lock v:ext="edit" shapetype="f"/>
              </v:shape>
            </w:pict>
          </mc:Fallback>
        </mc:AlternateContent>
      </w:r>
    </w:p>
    <w:p w14:paraId="07010DCB" w14:textId="42C5E23A" w:rsidR="00913803" w:rsidRDefault="00913803" w:rsidP="00913803">
      <w:commentRangeStart w:id="3"/>
      <w:r>
        <w:t>Figure 2. A single VELMA voxel depicting lateral and vertical flows</w:t>
      </w:r>
      <w:ins w:id="4" w:author="Golden, Heather" w:date="2020-03-16T09:51:00Z">
        <w:r w:rsidR="00E321FD">
          <w:t xml:space="preserve"> through the soil subsurface</w:t>
        </w:r>
      </w:ins>
      <w:r>
        <w:t>. The left panel is</w:t>
      </w:r>
      <w:del w:id="5" w:author="Golden, Heather" w:date="2020-03-16T09:52:00Z">
        <w:r w:rsidDel="00E321FD">
          <w:delText xml:space="preserve"> a</w:delText>
        </w:r>
      </w:del>
      <w:ins w:id="6" w:author="Golden, Heather" w:date="2020-03-16T09:52:00Z">
        <w:r w:rsidR="00E321FD">
          <w:t xml:space="preserve"> the</w:t>
        </w:r>
      </w:ins>
      <w:r>
        <w:t xml:space="preserve"> standard VELMA setup, and the right panel is the changed voxel structure to represent green roofs.</w:t>
      </w:r>
      <w:commentRangeEnd w:id="3"/>
      <w:r w:rsidR="00E321FD">
        <w:rPr>
          <w:rStyle w:val="CommentReference"/>
        </w:rPr>
        <w:commentReference w:id="3"/>
      </w:r>
    </w:p>
    <w:p w14:paraId="37C78855" w14:textId="65679DA4" w:rsidR="00913803" w:rsidRDefault="00913803" w:rsidP="00913803">
      <w:pPr>
        <w:ind w:firstLine="360"/>
        <w:jc w:val="center"/>
      </w:pPr>
    </w:p>
    <w:p w14:paraId="2330FDE2" w14:textId="5A727376" w:rsidR="00913803" w:rsidRDefault="00913803" w:rsidP="00913803">
      <w:pPr>
        <w:ind w:firstLine="360"/>
        <w:jc w:val="center"/>
      </w:pPr>
    </w:p>
    <w:p w14:paraId="73C45CBE" w14:textId="4F26CDEC" w:rsidR="00C97B92" w:rsidRDefault="00C97B92" w:rsidP="00913803">
      <w:pPr>
        <w:ind w:firstLine="360"/>
        <w:jc w:val="center"/>
      </w:pPr>
    </w:p>
    <w:p w14:paraId="1EB6BBF7" w14:textId="6355B56A" w:rsidR="00C97B92" w:rsidRDefault="00C97B92" w:rsidP="00913803">
      <w:pPr>
        <w:ind w:firstLine="360"/>
        <w:jc w:val="center"/>
      </w:pPr>
    </w:p>
    <w:p w14:paraId="6A1D96AC" w14:textId="0C2A254C" w:rsidR="00C97B92" w:rsidRDefault="00C97B92" w:rsidP="00913803">
      <w:pPr>
        <w:ind w:firstLine="360"/>
        <w:jc w:val="center"/>
      </w:pPr>
    </w:p>
    <w:p w14:paraId="47E57BCC" w14:textId="49CB1AE0" w:rsidR="00C97B92" w:rsidRDefault="00C97B92" w:rsidP="00913803">
      <w:pPr>
        <w:ind w:firstLine="360"/>
        <w:jc w:val="center"/>
      </w:pPr>
    </w:p>
    <w:p w14:paraId="0FD2CE15" w14:textId="2538B2C7" w:rsidR="00C97B92" w:rsidRDefault="00C97B92" w:rsidP="00913803">
      <w:pPr>
        <w:ind w:firstLine="360"/>
        <w:jc w:val="center"/>
      </w:pPr>
    </w:p>
    <w:p w14:paraId="0B2F4A26" w14:textId="303C3CB8" w:rsidR="00C97B92" w:rsidRDefault="00C97B92" w:rsidP="00913803">
      <w:pPr>
        <w:ind w:firstLine="360"/>
        <w:jc w:val="center"/>
      </w:pPr>
    </w:p>
    <w:p w14:paraId="11F21911" w14:textId="0FB859D3" w:rsidR="00C97B92" w:rsidRDefault="00C97B92" w:rsidP="00913803">
      <w:pPr>
        <w:ind w:firstLine="360"/>
        <w:jc w:val="center"/>
      </w:pPr>
    </w:p>
    <w:p w14:paraId="34F5C74A" w14:textId="77777777" w:rsidR="00C97B92" w:rsidRDefault="00C97B92" w:rsidP="00C97B92">
      <w:pPr>
        <w:ind w:firstLine="360"/>
      </w:pPr>
    </w:p>
    <w:p w14:paraId="53EB23AB" w14:textId="77777777" w:rsidR="00C97B92" w:rsidRDefault="00C97B92" w:rsidP="00C97B92">
      <w:pPr>
        <w:ind w:firstLine="360"/>
        <w:jc w:val="center"/>
      </w:pPr>
    </w:p>
    <w:p w14:paraId="7EC44364" w14:textId="77777777" w:rsidR="00C97B92" w:rsidRDefault="00C97B92" w:rsidP="00C97B92">
      <w:pPr>
        <w:ind w:firstLine="360"/>
      </w:pPr>
    </w:p>
    <w:p w14:paraId="2E5AB36B" w14:textId="77777777" w:rsidR="00C97B92" w:rsidRDefault="00C97B92" w:rsidP="00913803">
      <w:pPr>
        <w:ind w:firstLine="360"/>
        <w:jc w:val="center"/>
      </w:pPr>
    </w:p>
    <w:p w14:paraId="6FAB74FB" w14:textId="4FD84B24" w:rsidR="00913803" w:rsidRDefault="00913803" w:rsidP="00913803">
      <w:pPr>
        <w:ind w:firstLine="360"/>
        <w:jc w:val="center"/>
      </w:pPr>
      <w:r w:rsidRPr="008B3E67">
        <w:rPr>
          <w:noProof/>
        </w:rPr>
        <w:lastRenderedPageBreak/>
        <w:drawing>
          <wp:inline distT="0" distB="0" distL="0" distR="0" wp14:anchorId="4BCFDE94" wp14:editId="009AA059">
            <wp:extent cx="5943600" cy="4476115"/>
            <wp:effectExtent l="0" t="0" r="0" b="635"/>
            <wp:docPr id="10" name="Picture 3">
              <a:extLst xmlns:a="http://schemas.openxmlformats.org/drawingml/2006/main">
                <a:ext uri="{FF2B5EF4-FFF2-40B4-BE49-F238E27FC236}">
                  <a16:creationId xmlns:a16="http://schemas.microsoft.com/office/drawing/2014/main" id="{33EFDB1D-C28B-483F-B781-7CEC74C1B7C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33EFDB1D-C28B-483F-B781-7CEC74C1B7C6}"/>
                        </a:ext>
                      </a:extLst>
                    </pic:cNvPr>
                    <pic:cNvPicPr>
                      <a:picLocks noChangeAspect="1"/>
                    </pic:cNvPicPr>
                  </pic:nvPicPr>
                  <pic:blipFill>
                    <a:blip r:embed="rId8"/>
                    <a:stretch>
                      <a:fillRect/>
                    </a:stretch>
                  </pic:blipFill>
                  <pic:spPr>
                    <a:xfrm>
                      <a:off x="0" y="0"/>
                      <a:ext cx="5943600" cy="4476115"/>
                    </a:xfrm>
                    <a:prstGeom prst="rect">
                      <a:avLst/>
                    </a:prstGeom>
                  </pic:spPr>
                </pic:pic>
              </a:graphicData>
            </a:graphic>
          </wp:inline>
        </w:drawing>
      </w:r>
    </w:p>
    <w:p w14:paraId="1FB3B267" w14:textId="2AE22D47" w:rsidR="00913803" w:rsidRDefault="00913803" w:rsidP="00913803">
      <w:pPr>
        <w:ind w:firstLine="360"/>
        <w:jc w:val="center"/>
      </w:pPr>
      <w:r>
        <w:t xml:space="preserve">Figure </w:t>
      </w:r>
      <w:r w:rsidR="00FE520F">
        <w:t>3</w:t>
      </w:r>
      <w:r>
        <w:t>. Spatial distribution of green roofs implemented in varying proportions (25%, 50%, 75%, and 100%) of existing buildings within the Taylor Creek watershed.</w:t>
      </w:r>
    </w:p>
    <w:p w14:paraId="47126136" w14:textId="77777777" w:rsidR="00913803" w:rsidRDefault="00913803" w:rsidP="00913803">
      <w:pPr>
        <w:ind w:firstLine="360"/>
        <w:jc w:val="center"/>
      </w:pPr>
      <w:r w:rsidRPr="006B4AAC">
        <w:rPr>
          <w:noProof/>
        </w:rPr>
        <w:lastRenderedPageBreak/>
        <w:drawing>
          <wp:inline distT="0" distB="0" distL="0" distR="0" wp14:anchorId="4DF23480" wp14:editId="5FD4EC56">
            <wp:extent cx="5943600" cy="4472940"/>
            <wp:effectExtent l="0" t="0" r="0" b="3810"/>
            <wp:docPr id="8" name="Picture 1">
              <a:extLst xmlns:a="http://schemas.openxmlformats.org/drawingml/2006/main">
                <a:ext uri="{FF2B5EF4-FFF2-40B4-BE49-F238E27FC236}">
                  <a16:creationId xmlns:a16="http://schemas.microsoft.com/office/drawing/2014/main" id="{77576C4A-0120-4B97-9C9E-A066D693288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77576C4A-0120-4B97-9C9E-A066D6932884}"/>
                        </a:ext>
                      </a:extLst>
                    </pic:cNvPr>
                    <pic:cNvPicPr>
                      <a:picLocks noChangeAspect="1"/>
                    </pic:cNvPicPr>
                  </pic:nvPicPr>
                  <pic:blipFill>
                    <a:blip r:embed="rId9"/>
                    <a:stretch>
                      <a:fillRect/>
                    </a:stretch>
                  </pic:blipFill>
                  <pic:spPr>
                    <a:xfrm>
                      <a:off x="0" y="0"/>
                      <a:ext cx="5943600" cy="4472940"/>
                    </a:xfrm>
                    <a:prstGeom prst="rect">
                      <a:avLst/>
                    </a:prstGeom>
                  </pic:spPr>
                </pic:pic>
              </a:graphicData>
            </a:graphic>
          </wp:inline>
        </w:drawing>
      </w:r>
    </w:p>
    <w:p w14:paraId="27283E7E" w14:textId="277768A1" w:rsidR="00913803" w:rsidRDefault="00913803" w:rsidP="00913803">
      <w:pPr>
        <w:ind w:firstLine="360"/>
        <w:jc w:val="center"/>
      </w:pPr>
      <w:r>
        <w:t xml:space="preserve">Figure </w:t>
      </w:r>
      <w:r w:rsidR="00FE520F">
        <w:t>4</w:t>
      </w:r>
      <w:r>
        <w:t>. Spatial distribution of green roofs implemented in varying proportions (25%, 50%, 75%, and 100%) of existing buildings within the Thornton Creek watershed.</w:t>
      </w:r>
    </w:p>
    <w:p w14:paraId="04D8FE16" w14:textId="555CE8EA" w:rsidR="00D53CAA" w:rsidRDefault="00D53CAA"/>
    <w:p w14:paraId="2AF5C361" w14:textId="77777777" w:rsidR="00FE520F" w:rsidRDefault="00FE520F" w:rsidP="00FE520F">
      <w:pPr>
        <w:ind w:firstLine="360"/>
        <w:jc w:val="center"/>
      </w:pPr>
      <w:r w:rsidRPr="006B4AAC">
        <w:rPr>
          <w:noProof/>
        </w:rPr>
        <w:lastRenderedPageBreak/>
        <w:drawing>
          <wp:inline distT="0" distB="0" distL="0" distR="0" wp14:anchorId="45738871" wp14:editId="7C463588">
            <wp:extent cx="5943600" cy="4480560"/>
            <wp:effectExtent l="0" t="0" r="0" b="0"/>
            <wp:docPr id="7" name="Picture 5">
              <a:extLst xmlns:a="http://schemas.openxmlformats.org/drawingml/2006/main">
                <a:ext uri="{FF2B5EF4-FFF2-40B4-BE49-F238E27FC236}">
                  <a16:creationId xmlns:a16="http://schemas.microsoft.com/office/drawing/2014/main" id="{AD6A61C6-7877-4629-8A39-DA5E9377F19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AD6A61C6-7877-4629-8A39-DA5E9377F191}"/>
                        </a:ext>
                      </a:extLst>
                    </pic:cNvPr>
                    <pic:cNvPicPr>
                      <a:picLocks noChangeAspect="1"/>
                    </pic:cNvPicPr>
                  </pic:nvPicPr>
                  <pic:blipFill>
                    <a:blip r:embed="rId10"/>
                    <a:stretch>
                      <a:fillRect/>
                    </a:stretch>
                  </pic:blipFill>
                  <pic:spPr>
                    <a:xfrm>
                      <a:off x="0" y="0"/>
                      <a:ext cx="5943600" cy="4480560"/>
                    </a:xfrm>
                    <a:prstGeom prst="rect">
                      <a:avLst/>
                    </a:prstGeom>
                  </pic:spPr>
                </pic:pic>
              </a:graphicData>
            </a:graphic>
          </wp:inline>
        </w:drawing>
      </w:r>
    </w:p>
    <w:p w14:paraId="31552061" w14:textId="5CC21DB7" w:rsidR="00FE520F" w:rsidRDefault="00FE520F" w:rsidP="00FE520F">
      <w:pPr>
        <w:ind w:firstLine="360"/>
        <w:jc w:val="center"/>
      </w:pPr>
      <w:r>
        <w:t>Figure 5. Spatial distribution of green roofs implemented in varying proportions (25%, 50%, 75%, and 100%) of existing buildings within the Longfellow Creek watershed.</w:t>
      </w:r>
      <w:bookmarkStart w:id="7" w:name="_GoBack"/>
      <w:bookmarkEnd w:id="7"/>
    </w:p>
    <w:p w14:paraId="29C7EF4C" w14:textId="77777777" w:rsidR="00FE520F" w:rsidRDefault="00FE520F" w:rsidP="00FE520F">
      <w:pPr>
        <w:ind w:firstLine="360"/>
        <w:jc w:val="center"/>
      </w:pPr>
      <w:r w:rsidRPr="006B03AE">
        <w:rPr>
          <w:noProof/>
        </w:rPr>
        <w:lastRenderedPageBreak/>
        <w:drawing>
          <wp:inline distT="0" distB="0" distL="0" distR="0" wp14:anchorId="2C80A47C" wp14:editId="5E32E91C">
            <wp:extent cx="5943600" cy="4468495"/>
            <wp:effectExtent l="0" t="0" r="0" b="8255"/>
            <wp:docPr id="9" name="Picture 1">
              <a:extLst xmlns:a="http://schemas.openxmlformats.org/drawingml/2006/main">
                <a:ext uri="{FF2B5EF4-FFF2-40B4-BE49-F238E27FC236}">
                  <a16:creationId xmlns:a16="http://schemas.microsoft.com/office/drawing/2014/main" id="{A4226AD7-4F56-4190-A732-0073CD74E2D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A4226AD7-4F56-4190-A732-0073CD74E2D8}"/>
                        </a:ext>
                      </a:extLst>
                    </pic:cNvPr>
                    <pic:cNvPicPr>
                      <a:picLocks noChangeAspect="1"/>
                    </pic:cNvPicPr>
                  </pic:nvPicPr>
                  <pic:blipFill>
                    <a:blip r:embed="rId11"/>
                    <a:stretch>
                      <a:fillRect/>
                    </a:stretch>
                  </pic:blipFill>
                  <pic:spPr>
                    <a:xfrm>
                      <a:off x="0" y="0"/>
                      <a:ext cx="5943600" cy="4468495"/>
                    </a:xfrm>
                    <a:prstGeom prst="rect">
                      <a:avLst/>
                    </a:prstGeom>
                  </pic:spPr>
                </pic:pic>
              </a:graphicData>
            </a:graphic>
          </wp:inline>
        </w:drawing>
      </w:r>
    </w:p>
    <w:p w14:paraId="76340A14" w14:textId="3BE19817" w:rsidR="00FE520F" w:rsidRDefault="00FE520F" w:rsidP="00FE520F">
      <w:pPr>
        <w:ind w:firstLine="360"/>
        <w:jc w:val="center"/>
      </w:pPr>
      <w:r>
        <w:t>Figure 6. Spatial distribution of green roofs implemented in varying proportions (25%, 50%, 75%, and 100%) of existing buildings within the Pipers Creek watershed.</w:t>
      </w:r>
    </w:p>
    <w:p w14:paraId="68603551" w14:textId="4DEA5C3C" w:rsidR="00913803" w:rsidRDefault="00913803"/>
    <w:p w14:paraId="2F67B240" w14:textId="30A7D565" w:rsidR="00F818DC" w:rsidRDefault="00E037D2" w:rsidP="00F818DC">
      <w:pPr>
        <w:spacing w:line="22" w:lineRule="atLeast"/>
        <w:rPr>
          <w:rFonts w:cstheme="minorHAnsi"/>
          <w:b/>
        </w:rPr>
      </w:pPr>
      <w:r w:rsidRPr="00E037D2">
        <w:rPr>
          <w:rFonts w:cstheme="minorHAnsi"/>
          <w:b/>
          <w:noProof/>
        </w:rPr>
        <w:lastRenderedPageBreak/>
        <w:drawing>
          <wp:inline distT="0" distB="0" distL="0" distR="0" wp14:anchorId="31B25930" wp14:editId="2B23977B">
            <wp:extent cx="5943600" cy="448564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4485640"/>
                    </a:xfrm>
                    <a:prstGeom prst="rect">
                      <a:avLst/>
                    </a:prstGeom>
                  </pic:spPr>
                </pic:pic>
              </a:graphicData>
            </a:graphic>
          </wp:inline>
        </w:drawing>
      </w:r>
      <w:r w:rsidR="00CF3C9D">
        <w:rPr>
          <w:rFonts w:cstheme="minorHAnsi"/>
          <w:b/>
        </w:rPr>
        <w:t xml:space="preserve"> </w:t>
      </w:r>
    </w:p>
    <w:p w14:paraId="00C170A2" w14:textId="6F1ED24A" w:rsidR="007D3975" w:rsidRDefault="00F818DC" w:rsidP="009A0CCA">
      <w:pPr>
        <w:spacing w:line="22" w:lineRule="atLeast"/>
        <w:rPr>
          <w:rFonts w:cstheme="minorHAnsi"/>
        </w:rPr>
      </w:pPr>
      <w:r>
        <w:rPr>
          <w:rFonts w:cstheme="minorHAnsi"/>
          <w:b/>
        </w:rPr>
        <w:t xml:space="preserve">Figure 7.  </w:t>
      </w:r>
      <w:r>
        <w:rPr>
          <w:rFonts w:cstheme="minorHAnsi"/>
        </w:rPr>
        <w:t xml:space="preserve">Percentage differences between the annual </w:t>
      </w:r>
      <w:r w:rsidR="00B957DC">
        <w:rPr>
          <w:rFonts w:cstheme="minorHAnsi"/>
        </w:rPr>
        <w:t xml:space="preserve">runoff for </w:t>
      </w:r>
      <w:r>
        <w:rPr>
          <w:rFonts w:cstheme="minorHAnsi"/>
        </w:rPr>
        <w:t>the baseline simulations and the four scenarios of green roof implementations (25%, 50%, 75%, 100%) for the</w:t>
      </w:r>
      <w:r w:rsidR="009A0CCA">
        <w:rPr>
          <w:rFonts w:cstheme="minorHAnsi"/>
        </w:rPr>
        <w:t xml:space="preserve"> extensive (gray) and intensive (white) </w:t>
      </w:r>
      <w:r>
        <w:rPr>
          <w:rFonts w:cstheme="minorHAnsi"/>
        </w:rPr>
        <w:t>green roof simulations. Simulations were run for 29 years (1987-2015), and the first year was a spin-up year and was not included in the results. The boxplots show the annual statistical variations</w:t>
      </w:r>
      <w:r w:rsidR="00B957DC">
        <w:rPr>
          <w:rFonts w:cstheme="minorHAnsi"/>
        </w:rPr>
        <w:t>.</w:t>
      </w:r>
    </w:p>
    <w:p w14:paraId="168B705E" w14:textId="7E628B4E" w:rsidR="009A0CCA" w:rsidRDefault="009A0CCA" w:rsidP="009A0CCA">
      <w:pPr>
        <w:spacing w:line="22" w:lineRule="atLeast"/>
        <w:rPr>
          <w:rFonts w:cstheme="minorHAnsi"/>
        </w:rPr>
      </w:pPr>
    </w:p>
    <w:p w14:paraId="25872247" w14:textId="4C3AC9D8" w:rsidR="009A0CCA" w:rsidRDefault="009A0CCA" w:rsidP="009A0CCA">
      <w:pPr>
        <w:spacing w:line="22" w:lineRule="atLeast"/>
        <w:rPr>
          <w:rFonts w:cstheme="minorHAnsi"/>
        </w:rPr>
      </w:pPr>
    </w:p>
    <w:p w14:paraId="065E4B53" w14:textId="6A7C592F" w:rsidR="009A0CCA" w:rsidRDefault="009A0CCA" w:rsidP="009A0CCA">
      <w:pPr>
        <w:spacing w:line="22" w:lineRule="atLeast"/>
        <w:rPr>
          <w:rFonts w:cstheme="minorHAnsi"/>
        </w:rPr>
      </w:pPr>
    </w:p>
    <w:p w14:paraId="3F765C75" w14:textId="3AC5BC10" w:rsidR="009A0CCA" w:rsidRDefault="009A0CCA" w:rsidP="009A0CCA">
      <w:pPr>
        <w:spacing w:line="22" w:lineRule="atLeast"/>
        <w:rPr>
          <w:rFonts w:cstheme="minorHAnsi"/>
        </w:rPr>
      </w:pPr>
    </w:p>
    <w:p w14:paraId="4ECC7732" w14:textId="15059AA6" w:rsidR="009A0CCA" w:rsidRDefault="009A0CCA" w:rsidP="009A0CCA">
      <w:pPr>
        <w:spacing w:line="22" w:lineRule="atLeast"/>
        <w:rPr>
          <w:rFonts w:cstheme="minorHAnsi"/>
        </w:rPr>
      </w:pPr>
    </w:p>
    <w:p w14:paraId="130A91D9" w14:textId="1789E682" w:rsidR="009A0CCA" w:rsidRDefault="009A0CCA" w:rsidP="009A0CCA">
      <w:pPr>
        <w:spacing w:line="22" w:lineRule="atLeast"/>
        <w:rPr>
          <w:rFonts w:cstheme="minorHAnsi"/>
        </w:rPr>
      </w:pPr>
    </w:p>
    <w:p w14:paraId="205CD74E" w14:textId="24BC8927" w:rsidR="009A0CCA" w:rsidRDefault="009A0CCA" w:rsidP="009A0CCA">
      <w:pPr>
        <w:spacing w:line="22" w:lineRule="atLeast"/>
        <w:rPr>
          <w:rFonts w:cstheme="minorHAnsi"/>
        </w:rPr>
      </w:pPr>
    </w:p>
    <w:p w14:paraId="6FE67163" w14:textId="7698C318" w:rsidR="009A0CCA" w:rsidRDefault="009A0CCA" w:rsidP="009A0CCA">
      <w:pPr>
        <w:spacing w:line="22" w:lineRule="atLeast"/>
        <w:rPr>
          <w:rFonts w:cstheme="minorHAnsi"/>
        </w:rPr>
      </w:pPr>
    </w:p>
    <w:p w14:paraId="5D8171B8" w14:textId="49F47F61" w:rsidR="009A0CCA" w:rsidRDefault="009A0CCA" w:rsidP="009A0CCA">
      <w:pPr>
        <w:spacing w:line="22" w:lineRule="atLeast"/>
        <w:rPr>
          <w:rFonts w:cstheme="minorHAnsi"/>
        </w:rPr>
      </w:pPr>
    </w:p>
    <w:p w14:paraId="43C7766B" w14:textId="5616B9F7" w:rsidR="009A0CCA" w:rsidRDefault="009A0CCA" w:rsidP="009A0CCA">
      <w:pPr>
        <w:spacing w:line="22" w:lineRule="atLeast"/>
        <w:rPr>
          <w:rFonts w:cstheme="minorHAnsi"/>
        </w:rPr>
      </w:pPr>
    </w:p>
    <w:p w14:paraId="40E9236E" w14:textId="4B00FF9D" w:rsidR="009A0CCA" w:rsidRDefault="009A0CCA" w:rsidP="00BE6160">
      <w:pPr>
        <w:pStyle w:val="Quote"/>
      </w:pPr>
    </w:p>
    <w:p w14:paraId="6970C325" w14:textId="25FB4E6A" w:rsidR="007D3975" w:rsidRDefault="007D3975"/>
    <w:p w14:paraId="34FC0888" w14:textId="416EC371" w:rsidR="007D3975" w:rsidRDefault="00BE6160">
      <w:commentRangeStart w:id="8"/>
      <w:r w:rsidRPr="00BE6160">
        <w:rPr>
          <w:noProof/>
        </w:rPr>
        <w:drawing>
          <wp:inline distT="0" distB="0" distL="0" distR="0" wp14:anchorId="514C9699" wp14:editId="6CCF5915">
            <wp:extent cx="5943600" cy="451675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4516755"/>
                    </a:xfrm>
                    <a:prstGeom prst="rect">
                      <a:avLst/>
                    </a:prstGeom>
                  </pic:spPr>
                </pic:pic>
              </a:graphicData>
            </a:graphic>
          </wp:inline>
        </w:drawing>
      </w:r>
      <w:commentRangeEnd w:id="8"/>
      <w:r w:rsidR="00E00DC6">
        <w:rPr>
          <w:rStyle w:val="CommentReference"/>
        </w:rPr>
        <w:commentReference w:id="8"/>
      </w:r>
    </w:p>
    <w:p w14:paraId="2456D271" w14:textId="2E6D8263" w:rsidR="00CC2AB5" w:rsidRDefault="00F35815" w:rsidP="00F35815">
      <w:pPr>
        <w:spacing w:line="22" w:lineRule="atLeast"/>
        <w:rPr>
          <w:rFonts w:cstheme="minorHAnsi"/>
          <w:bCs/>
        </w:rPr>
      </w:pPr>
      <w:r>
        <w:rPr>
          <w:rFonts w:cstheme="minorHAnsi"/>
          <w:b/>
        </w:rPr>
        <w:t xml:space="preserve">Figure </w:t>
      </w:r>
      <w:r w:rsidR="002B66DF">
        <w:rPr>
          <w:rFonts w:cstheme="minorHAnsi"/>
          <w:b/>
        </w:rPr>
        <w:t>8</w:t>
      </w:r>
      <w:r>
        <w:rPr>
          <w:rFonts w:cstheme="minorHAnsi"/>
          <w:b/>
        </w:rPr>
        <w:t xml:space="preserve">.  </w:t>
      </w:r>
      <w:r w:rsidR="00B957DC">
        <w:rPr>
          <w:rFonts w:cstheme="minorHAnsi"/>
          <w:bCs/>
        </w:rPr>
        <w:t xml:space="preserve">Percentage differences between </w:t>
      </w:r>
      <w:r w:rsidR="00BE6160">
        <w:rPr>
          <w:rFonts w:cstheme="minorHAnsi"/>
          <w:bCs/>
        </w:rPr>
        <w:t xml:space="preserve">total </w:t>
      </w:r>
      <w:r w:rsidR="00B957DC">
        <w:rPr>
          <w:rFonts w:cstheme="minorHAnsi"/>
          <w:bCs/>
        </w:rPr>
        <w:t xml:space="preserve">annual runoff for </w:t>
      </w:r>
      <w:r w:rsidR="00E037D2">
        <w:rPr>
          <w:rFonts w:cstheme="minorHAnsi"/>
          <w:bCs/>
        </w:rPr>
        <w:t xml:space="preserve">the </w:t>
      </w:r>
      <w:r w:rsidR="00B957DC">
        <w:rPr>
          <w:rFonts w:cstheme="minorHAnsi"/>
          <w:bCs/>
        </w:rPr>
        <w:t>100% green roof scenarios and 0% baseline scenarios plotted versus total annual precipitation</w:t>
      </w:r>
      <w:r w:rsidR="00BE6160">
        <w:rPr>
          <w:rFonts w:cstheme="minorHAnsi"/>
          <w:bCs/>
        </w:rPr>
        <w:t xml:space="preserve"> for all four watersheds</w:t>
      </w:r>
      <w:r w:rsidR="00B957DC">
        <w:rPr>
          <w:rFonts w:cstheme="minorHAnsi"/>
          <w:bCs/>
        </w:rPr>
        <w:t>. The extensive and intensive green roof scenarios are denoted as filled and unfilled circles, respectively</w:t>
      </w:r>
      <w:r w:rsidR="00E037D2">
        <w:rPr>
          <w:rFonts w:cstheme="minorHAnsi"/>
          <w:bCs/>
        </w:rPr>
        <w:t xml:space="preserve">, and linear regression model fits are included to designate the general data trends. </w:t>
      </w:r>
      <w:r w:rsidR="00B957DC">
        <w:rPr>
          <w:rFonts w:cstheme="minorHAnsi"/>
          <w:bCs/>
        </w:rPr>
        <w:t>Intensive green roofs more effectively reduce runoff than extensive green roofs</w:t>
      </w:r>
      <w:r w:rsidR="00BE6160">
        <w:rPr>
          <w:rFonts w:cstheme="minorHAnsi"/>
          <w:bCs/>
        </w:rPr>
        <w:t xml:space="preserve"> due to their deeper soil columns supporting larger vegetation</w:t>
      </w:r>
      <w:r w:rsidR="00B957DC">
        <w:rPr>
          <w:rFonts w:cstheme="minorHAnsi"/>
          <w:bCs/>
        </w:rPr>
        <w:t>, and both types diminish in efficiency as total precipitation increases, likely due to saturation</w:t>
      </w:r>
      <w:r w:rsidR="00BE6160">
        <w:rPr>
          <w:rFonts w:cstheme="minorHAnsi"/>
          <w:bCs/>
        </w:rPr>
        <w:t>.</w:t>
      </w:r>
    </w:p>
    <w:p w14:paraId="22FA4882" w14:textId="76BC5CEB" w:rsidR="00913803" w:rsidRDefault="00913803"/>
    <w:p w14:paraId="33459E54" w14:textId="6B4BA02F" w:rsidR="00913803" w:rsidRDefault="00913803"/>
    <w:p w14:paraId="4F4D0EF4" w14:textId="5A43856C" w:rsidR="007D3975" w:rsidRDefault="007D3975"/>
    <w:p w14:paraId="6B6277D1" w14:textId="3B9B893B" w:rsidR="007D3975" w:rsidRDefault="007D3975"/>
    <w:p w14:paraId="58EC8375" w14:textId="77777777" w:rsidR="007D3975" w:rsidRDefault="007D3975"/>
    <w:p w14:paraId="43B46DD1" w14:textId="7BE5C12A" w:rsidR="00913803" w:rsidRDefault="00913803"/>
    <w:tbl>
      <w:tblPr>
        <w:tblW w:w="6852" w:type="dxa"/>
        <w:jc w:val="center"/>
        <w:tblLook w:val="04A0" w:firstRow="1" w:lastRow="0" w:firstColumn="1" w:lastColumn="0" w:noHBand="0" w:noVBand="1"/>
      </w:tblPr>
      <w:tblGrid>
        <w:gridCol w:w="2140"/>
        <w:gridCol w:w="1380"/>
        <w:gridCol w:w="1071"/>
        <w:gridCol w:w="1221"/>
        <w:gridCol w:w="1071"/>
      </w:tblGrid>
      <w:tr w:rsidR="00913803" w:rsidRPr="00E21996" w14:paraId="4237235B" w14:textId="77777777" w:rsidTr="008F441E">
        <w:trPr>
          <w:trHeight w:val="450"/>
          <w:jc w:val="center"/>
        </w:trPr>
        <w:tc>
          <w:tcPr>
            <w:tcW w:w="6852" w:type="dxa"/>
            <w:gridSpan w:val="5"/>
            <w:vMerge w:val="restart"/>
            <w:tcBorders>
              <w:top w:val="nil"/>
              <w:left w:val="nil"/>
              <w:bottom w:val="single" w:sz="8" w:space="0" w:color="000000"/>
              <w:right w:val="nil"/>
            </w:tcBorders>
            <w:shd w:val="clear" w:color="000000" w:fill="FFFFFF"/>
            <w:vAlign w:val="center"/>
            <w:hideMark/>
          </w:tcPr>
          <w:p w14:paraId="31F940C9" w14:textId="77777777" w:rsidR="00913803" w:rsidRPr="00E21996" w:rsidRDefault="00913803" w:rsidP="001C31D0">
            <w:pPr>
              <w:spacing w:after="0" w:line="240" w:lineRule="auto"/>
              <w:rPr>
                <w:rFonts w:ascii="Calibri" w:eastAsia="Times New Roman" w:hAnsi="Calibri" w:cs="Calibri"/>
                <w:b/>
                <w:bCs/>
                <w:color w:val="000000"/>
              </w:rPr>
            </w:pPr>
            <w:r w:rsidRPr="00E21996">
              <w:rPr>
                <w:rFonts w:ascii="Calibri" w:eastAsia="Times New Roman" w:hAnsi="Calibri" w:cs="Calibri"/>
                <w:b/>
                <w:bCs/>
                <w:color w:val="000000"/>
              </w:rPr>
              <w:lastRenderedPageBreak/>
              <w:t xml:space="preserve">Table 1. </w:t>
            </w:r>
            <w:r w:rsidRPr="00E21996">
              <w:rPr>
                <w:rFonts w:ascii="Calibri" w:eastAsia="Times New Roman" w:hAnsi="Calibri" w:cs="Calibri"/>
                <w:color w:val="000000"/>
              </w:rPr>
              <w:t>Within-watershed land use classification percentages.</w:t>
            </w:r>
          </w:p>
        </w:tc>
      </w:tr>
      <w:tr w:rsidR="00913803" w:rsidRPr="00E21996" w14:paraId="32D05F49" w14:textId="77777777" w:rsidTr="008F441E">
        <w:trPr>
          <w:trHeight w:val="450"/>
          <w:jc w:val="center"/>
        </w:trPr>
        <w:tc>
          <w:tcPr>
            <w:tcW w:w="6852" w:type="dxa"/>
            <w:gridSpan w:val="5"/>
            <w:vMerge/>
            <w:tcBorders>
              <w:top w:val="nil"/>
              <w:left w:val="nil"/>
              <w:bottom w:val="single" w:sz="8" w:space="0" w:color="000000"/>
              <w:right w:val="nil"/>
            </w:tcBorders>
            <w:vAlign w:val="center"/>
            <w:hideMark/>
          </w:tcPr>
          <w:p w14:paraId="58543DB6" w14:textId="77777777" w:rsidR="00913803" w:rsidRPr="00E21996" w:rsidRDefault="00913803" w:rsidP="001C31D0">
            <w:pPr>
              <w:spacing w:after="0" w:line="240" w:lineRule="auto"/>
              <w:rPr>
                <w:rFonts w:ascii="Calibri" w:eastAsia="Times New Roman" w:hAnsi="Calibri" w:cs="Calibri"/>
                <w:b/>
                <w:bCs/>
                <w:color w:val="000000"/>
              </w:rPr>
            </w:pPr>
          </w:p>
        </w:tc>
      </w:tr>
      <w:tr w:rsidR="008F441E" w:rsidRPr="00E21996" w14:paraId="4A2E4D68" w14:textId="77777777" w:rsidTr="008F441E">
        <w:trPr>
          <w:trHeight w:val="300"/>
          <w:jc w:val="center"/>
        </w:trPr>
        <w:tc>
          <w:tcPr>
            <w:tcW w:w="2140" w:type="dxa"/>
            <w:tcBorders>
              <w:top w:val="nil"/>
              <w:left w:val="nil"/>
              <w:bottom w:val="single" w:sz="8" w:space="0" w:color="auto"/>
              <w:right w:val="nil"/>
            </w:tcBorders>
            <w:shd w:val="clear" w:color="000000" w:fill="FFFFFF"/>
            <w:noWrap/>
            <w:vAlign w:val="center"/>
            <w:hideMark/>
          </w:tcPr>
          <w:p w14:paraId="7EE44A22" w14:textId="77777777" w:rsidR="008F441E" w:rsidRPr="00E21996" w:rsidRDefault="008F441E" w:rsidP="008F441E">
            <w:pPr>
              <w:spacing w:after="0" w:line="240" w:lineRule="auto"/>
              <w:jc w:val="center"/>
              <w:rPr>
                <w:rFonts w:ascii="Calibri" w:eastAsia="Times New Roman" w:hAnsi="Calibri" w:cs="Calibri"/>
                <w:b/>
                <w:bCs/>
                <w:color w:val="000000"/>
              </w:rPr>
            </w:pPr>
            <w:r w:rsidRPr="00E21996">
              <w:rPr>
                <w:rFonts w:ascii="Calibri" w:eastAsia="Times New Roman" w:hAnsi="Calibri" w:cs="Calibri"/>
                <w:b/>
                <w:bCs/>
                <w:color w:val="000000"/>
              </w:rPr>
              <w:t> </w:t>
            </w:r>
          </w:p>
        </w:tc>
        <w:tc>
          <w:tcPr>
            <w:tcW w:w="1380" w:type="dxa"/>
            <w:tcBorders>
              <w:top w:val="nil"/>
              <w:left w:val="nil"/>
              <w:bottom w:val="single" w:sz="8" w:space="0" w:color="auto"/>
              <w:right w:val="nil"/>
            </w:tcBorders>
            <w:shd w:val="clear" w:color="000000" w:fill="FFFFFF"/>
            <w:noWrap/>
            <w:vAlign w:val="center"/>
            <w:hideMark/>
          </w:tcPr>
          <w:p w14:paraId="16FCF9A8" w14:textId="5FF3E388" w:rsidR="008F441E" w:rsidRPr="00E21996" w:rsidRDefault="008F441E" w:rsidP="008F441E">
            <w:pPr>
              <w:spacing w:after="0" w:line="240" w:lineRule="auto"/>
              <w:jc w:val="center"/>
              <w:rPr>
                <w:rFonts w:ascii="Calibri" w:eastAsia="Times New Roman" w:hAnsi="Calibri" w:cs="Calibri"/>
                <w:b/>
                <w:bCs/>
                <w:color w:val="000000"/>
              </w:rPr>
            </w:pPr>
            <w:r w:rsidRPr="00E21996">
              <w:rPr>
                <w:rFonts w:ascii="Calibri" w:eastAsia="Times New Roman" w:hAnsi="Calibri" w:cs="Calibri"/>
                <w:b/>
                <w:bCs/>
                <w:color w:val="000000"/>
              </w:rPr>
              <w:t>Taylor</w:t>
            </w:r>
          </w:p>
        </w:tc>
        <w:tc>
          <w:tcPr>
            <w:tcW w:w="1040" w:type="dxa"/>
            <w:tcBorders>
              <w:top w:val="nil"/>
              <w:left w:val="nil"/>
              <w:bottom w:val="single" w:sz="8" w:space="0" w:color="auto"/>
              <w:right w:val="nil"/>
            </w:tcBorders>
            <w:shd w:val="clear" w:color="000000" w:fill="FFFFFF"/>
            <w:noWrap/>
            <w:vAlign w:val="center"/>
            <w:hideMark/>
          </w:tcPr>
          <w:p w14:paraId="02026CE4" w14:textId="2974703D" w:rsidR="008F441E" w:rsidRPr="00E21996" w:rsidRDefault="008F441E" w:rsidP="008F441E">
            <w:pPr>
              <w:spacing w:after="0" w:line="240" w:lineRule="auto"/>
              <w:rPr>
                <w:rFonts w:ascii="Calibri" w:eastAsia="Times New Roman" w:hAnsi="Calibri" w:cs="Calibri"/>
                <w:b/>
                <w:bCs/>
                <w:color w:val="000000"/>
              </w:rPr>
            </w:pPr>
            <w:r w:rsidRPr="00E21996">
              <w:rPr>
                <w:rFonts w:ascii="Calibri" w:eastAsia="Times New Roman" w:hAnsi="Calibri" w:cs="Calibri"/>
                <w:b/>
                <w:bCs/>
                <w:color w:val="000000"/>
              </w:rPr>
              <w:t>Thornton</w:t>
            </w:r>
          </w:p>
        </w:tc>
        <w:tc>
          <w:tcPr>
            <w:tcW w:w="1221" w:type="dxa"/>
            <w:tcBorders>
              <w:top w:val="nil"/>
              <w:left w:val="nil"/>
              <w:bottom w:val="single" w:sz="8" w:space="0" w:color="auto"/>
              <w:right w:val="nil"/>
            </w:tcBorders>
            <w:shd w:val="clear" w:color="000000" w:fill="FFFFFF"/>
            <w:noWrap/>
            <w:vAlign w:val="center"/>
            <w:hideMark/>
          </w:tcPr>
          <w:p w14:paraId="3218058D" w14:textId="4FFFC2E5" w:rsidR="008F441E" w:rsidRPr="00E21996" w:rsidRDefault="008F441E" w:rsidP="008F441E">
            <w:pPr>
              <w:spacing w:after="0" w:line="240" w:lineRule="auto"/>
              <w:rPr>
                <w:rFonts w:ascii="Calibri" w:eastAsia="Times New Roman" w:hAnsi="Calibri" w:cs="Calibri"/>
                <w:b/>
                <w:bCs/>
                <w:color w:val="000000"/>
              </w:rPr>
            </w:pPr>
            <w:r w:rsidRPr="00E21996">
              <w:rPr>
                <w:rFonts w:ascii="Calibri" w:eastAsia="Times New Roman" w:hAnsi="Calibri" w:cs="Calibri"/>
                <w:b/>
                <w:bCs/>
                <w:color w:val="000000"/>
              </w:rPr>
              <w:t>Longfellow</w:t>
            </w:r>
          </w:p>
        </w:tc>
        <w:tc>
          <w:tcPr>
            <w:tcW w:w="1071" w:type="dxa"/>
            <w:tcBorders>
              <w:top w:val="nil"/>
              <w:left w:val="nil"/>
              <w:bottom w:val="single" w:sz="8" w:space="0" w:color="auto"/>
              <w:right w:val="nil"/>
            </w:tcBorders>
            <w:shd w:val="clear" w:color="000000" w:fill="FFFFFF"/>
            <w:noWrap/>
            <w:vAlign w:val="center"/>
            <w:hideMark/>
          </w:tcPr>
          <w:p w14:paraId="5E99B7D5" w14:textId="5B45B975" w:rsidR="008F441E" w:rsidRPr="00E21996" w:rsidRDefault="008F441E" w:rsidP="008F441E">
            <w:pPr>
              <w:spacing w:after="0" w:line="240" w:lineRule="auto"/>
              <w:jc w:val="center"/>
              <w:rPr>
                <w:rFonts w:ascii="Calibri" w:eastAsia="Times New Roman" w:hAnsi="Calibri" w:cs="Calibri"/>
                <w:b/>
                <w:bCs/>
                <w:color w:val="000000"/>
              </w:rPr>
            </w:pPr>
            <w:r w:rsidRPr="00E21996">
              <w:rPr>
                <w:rFonts w:ascii="Calibri" w:eastAsia="Times New Roman" w:hAnsi="Calibri" w:cs="Calibri"/>
                <w:b/>
                <w:bCs/>
                <w:color w:val="000000"/>
              </w:rPr>
              <w:t>Pipers</w:t>
            </w:r>
          </w:p>
        </w:tc>
      </w:tr>
      <w:tr w:rsidR="008F441E" w:rsidRPr="00E21996" w14:paraId="1D2D391B" w14:textId="77777777" w:rsidTr="008F441E">
        <w:trPr>
          <w:trHeight w:val="290"/>
          <w:jc w:val="center"/>
        </w:trPr>
        <w:tc>
          <w:tcPr>
            <w:tcW w:w="2140" w:type="dxa"/>
            <w:tcBorders>
              <w:top w:val="nil"/>
              <w:left w:val="nil"/>
              <w:bottom w:val="nil"/>
              <w:right w:val="nil"/>
            </w:tcBorders>
            <w:shd w:val="clear" w:color="000000" w:fill="FFFFFF"/>
            <w:vAlign w:val="center"/>
            <w:hideMark/>
          </w:tcPr>
          <w:p w14:paraId="6D5C5F40" w14:textId="77777777" w:rsidR="008F441E" w:rsidRPr="00E21996" w:rsidRDefault="008F441E" w:rsidP="008F441E">
            <w:pPr>
              <w:spacing w:after="0" w:line="240" w:lineRule="auto"/>
              <w:rPr>
                <w:rFonts w:ascii="Calibri" w:eastAsia="Times New Roman" w:hAnsi="Calibri" w:cs="Calibri"/>
                <w:color w:val="000000"/>
              </w:rPr>
            </w:pPr>
            <w:r w:rsidRPr="00E21996">
              <w:rPr>
                <w:rFonts w:ascii="Calibri" w:eastAsia="Times New Roman" w:hAnsi="Calibri" w:cs="Calibri"/>
                <w:color w:val="000000"/>
              </w:rPr>
              <w:t>Buildings</w:t>
            </w:r>
          </w:p>
        </w:tc>
        <w:tc>
          <w:tcPr>
            <w:tcW w:w="1380" w:type="dxa"/>
            <w:tcBorders>
              <w:top w:val="nil"/>
              <w:left w:val="nil"/>
              <w:bottom w:val="nil"/>
              <w:right w:val="nil"/>
            </w:tcBorders>
            <w:shd w:val="clear" w:color="000000" w:fill="FFFFFF"/>
            <w:vAlign w:val="center"/>
            <w:hideMark/>
          </w:tcPr>
          <w:p w14:paraId="0BBF1D9A" w14:textId="45C38B3D" w:rsidR="008F441E" w:rsidRPr="00E21996" w:rsidRDefault="008F441E" w:rsidP="008F441E">
            <w:pPr>
              <w:spacing w:after="0" w:line="240" w:lineRule="auto"/>
              <w:jc w:val="center"/>
              <w:rPr>
                <w:rFonts w:ascii="Calibri" w:eastAsia="Times New Roman" w:hAnsi="Calibri" w:cs="Calibri"/>
                <w:color w:val="000000"/>
              </w:rPr>
            </w:pPr>
            <w:r w:rsidRPr="00E21996">
              <w:rPr>
                <w:rFonts w:ascii="Calibri" w:eastAsia="Times New Roman" w:hAnsi="Calibri" w:cs="Calibri"/>
                <w:color w:val="000000"/>
              </w:rPr>
              <w:t>10%</w:t>
            </w:r>
          </w:p>
        </w:tc>
        <w:tc>
          <w:tcPr>
            <w:tcW w:w="1040" w:type="dxa"/>
            <w:tcBorders>
              <w:top w:val="nil"/>
              <w:left w:val="nil"/>
              <w:bottom w:val="nil"/>
              <w:right w:val="nil"/>
            </w:tcBorders>
            <w:shd w:val="clear" w:color="000000" w:fill="FFFFFF"/>
            <w:vAlign w:val="center"/>
            <w:hideMark/>
          </w:tcPr>
          <w:p w14:paraId="3DDF6075" w14:textId="0C3359B7" w:rsidR="008F441E" w:rsidRPr="00E21996" w:rsidRDefault="008F441E" w:rsidP="008F441E">
            <w:pPr>
              <w:spacing w:after="0" w:line="240" w:lineRule="auto"/>
              <w:jc w:val="center"/>
              <w:rPr>
                <w:rFonts w:ascii="Calibri" w:eastAsia="Times New Roman" w:hAnsi="Calibri" w:cs="Calibri"/>
                <w:color w:val="000000"/>
              </w:rPr>
            </w:pPr>
            <w:r w:rsidRPr="00E21996">
              <w:rPr>
                <w:rFonts w:ascii="Calibri" w:eastAsia="Times New Roman" w:hAnsi="Calibri" w:cs="Calibri"/>
                <w:color w:val="000000"/>
              </w:rPr>
              <w:t>10%</w:t>
            </w:r>
          </w:p>
        </w:tc>
        <w:tc>
          <w:tcPr>
            <w:tcW w:w="1221" w:type="dxa"/>
            <w:tcBorders>
              <w:top w:val="nil"/>
              <w:left w:val="nil"/>
              <w:bottom w:val="nil"/>
              <w:right w:val="nil"/>
            </w:tcBorders>
            <w:shd w:val="clear" w:color="000000" w:fill="FFFFFF"/>
            <w:vAlign w:val="center"/>
            <w:hideMark/>
          </w:tcPr>
          <w:p w14:paraId="3D84353B" w14:textId="23394EAD" w:rsidR="008F441E" w:rsidRPr="00E21996" w:rsidRDefault="008F441E" w:rsidP="008F441E">
            <w:pPr>
              <w:spacing w:after="0" w:line="240" w:lineRule="auto"/>
              <w:jc w:val="center"/>
              <w:rPr>
                <w:rFonts w:ascii="Calibri" w:eastAsia="Times New Roman" w:hAnsi="Calibri" w:cs="Calibri"/>
                <w:color w:val="000000"/>
              </w:rPr>
            </w:pPr>
            <w:r w:rsidRPr="00E21996">
              <w:rPr>
                <w:rFonts w:ascii="Calibri" w:eastAsia="Times New Roman" w:hAnsi="Calibri" w:cs="Calibri"/>
                <w:color w:val="000000"/>
              </w:rPr>
              <w:t>10%</w:t>
            </w:r>
          </w:p>
        </w:tc>
        <w:tc>
          <w:tcPr>
            <w:tcW w:w="1071" w:type="dxa"/>
            <w:tcBorders>
              <w:top w:val="nil"/>
              <w:left w:val="nil"/>
              <w:bottom w:val="nil"/>
              <w:right w:val="nil"/>
            </w:tcBorders>
            <w:shd w:val="clear" w:color="000000" w:fill="FFFFFF"/>
            <w:vAlign w:val="center"/>
            <w:hideMark/>
          </w:tcPr>
          <w:p w14:paraId="13FAF247" w14:textId="5EAEC637" w:rsidR="008F441E" w:rsidRPr="00E21996" w:rsidRDefault="008F441E" w:rsidP="008F441E">
            <w:pPr>
              <w:spacing w:after="0" w:line="240" w:lineRule="auto"/>
              <w:jc w:val="center"/>
              <w:rPr>
                <w:rFonts w:ascii="Calibri" w:eastAsia="Times New Roman" w:hAnsi="Calibri" w:cs="Calibri"/>
                <w:color w:val="000000"/>
              </w:rPr>
            </w:pPr>
            <w:r w:rsidRPr="00E21996">
              <w:rPr>
                <w:rFonts w:ascii="Calibri" w:eastAsia="Times New Roman" w:hAnsi="Calibri" w:cs="Calibri"/>
                <w:color w:val="000000"/>
              </w:rPr>
              <w:t>11%</w:t>
            </w:r>
          </w:p>
        </w:tc>
      </w:tr>
      <w:tr w:rsidR="008F441E" w:rsidRPr="00E21996" w14:paraId="4749A726" w14:textId="77777777" w:rsidTr="008F441E">
        <w:trPr>
          <w:trHeight w:val="540"/>
          <w:jc w:val="center"/>
        </w:trPr>
        <w:tc>
          <w:tcPr>
            <w:tcW w:w="2140" w:type="dxa"/>
            <w:tcBorders>
              <w:top w:val="nil"/>
              <w:left w:val="nil"/>
              <w:bottom w:val="nil"/>
              <w:right w:val="nil"/>
            </w:tcBorders>
            <w:shd w:val="clear" w:color="000000" w:fill="FFFFFF"/>
            <w:vAlign w:val="center"/>
            <w:hideMark/>
          </w:tcPr>
          <w:p w14:paraId="6AF473D5" w14:textId="77777777" w:rsidR="008F441E" w:rsidRPr="00E21996" w:rsidRDefault="008F441E" w:rsidP="008F441E">
            <w:pPr>
              <w:spacing w:after="0" w:line="240" w:lineRule="auto"/>
              <w:rPr>
                <w:rFonts w:ascii="Calibri" w:eastAsia="Times New Roman" w:hAnsi="Calibri" w:cs="Calibri"/>
                <w:color w:val="000000"/>
              </w:rPr>
            </w:pPr>
            <w:r w:rsidRPr="00E21996">
              <w:rPr>
                <w:rFonts w:ascii="Calibri" w:eastAsia="Times New Roman" w:hAnsi="Calibri" w:cs="Calibri"/>
                <w:color w:val="000000"/>
              </w:rPr>
              <w:t>Impervious Surfaces (e.g., Roads, Parking Lots, Sidewalks)</w:t>
            </w:r>
          </w:p>
        </w:tc>
        <w:tc>
          <w:tcPr>
            <w:tcW w:w="1380" w:type="dxa"/>
            <w:tcBorders>
              <w:top w:val="nil"/>
              <w:left w:val="nil"/>
              <w:bottom w:val="nil"/>
              <w:right w:val="nil"/>
            </w:tcBorders>
            <w:shd w:val="clear" w:color="000000" w:fill="FFFFFF"/>
            <w:vAlign w:val="center"/>
            <w:hideMark/>
          </w:tcPr>
          <w:p w14:paraId="3F0CA6F8" w14:textId="50173BAD" w:rsidR="008F441E" w:rsidRPr="00E21996" w:rsidRDefault="008F441E" w:rsidP="008F441E">
            <w:pPr>
              <w:spacing w:after="0" w:line="240" w:lineRule="auto"/>
              <w:jc w:val="center"/>
              <w:rPr>
                <w:rFonts w:ascii="Calibri" w:eastAsia="Times New Roman" w:hAnsi="Calibri" w:cs="Calibri"/>
                <w:color w:val="000000"/>
              </w:rPr>
            </w:pPr>
            <w:r w:rsidRPr="00E21996">
              <w:rPr>
                <w:rFonts w:ascii="Calibri" w:eastAsia="Times New Roman" w:hAnsi="Calibri" w:cs="Calibri"/>
                <w:color w:val="000000"/>
              </w:rPr>
              <w:t>24%</w:t>
            </w:r>
          </w:p>
        </w:tc>
        <w:tc>
          <w:tcPr>
            <w:tcW w:w="1040" w:type="dxa"/>
            <w:tcBorders>
              <w:top w:val="nil"/>
              <w:left w:val="nil"/>
              <w:bottom w:val="nil"/>
              <w:right w:val="nil"/>
            </w:tcBorders>
            <w:shd w:val="clear" w:color="000000" w:fill="FFFFFF"/>
            <w:vAlign w:val="center"/>
            <w:hideMark/>
          </w:tcPr>
          <w:p w14:paraId="636E43D8" w14:textId="4A0294DD" w:rsidR="008F441E" w:rsidRPr="00E21996" w:rsidRDefault="008F441E" w:rsidP="008F441E">
            <w:pPr>
              <w:spacing w:after="0" w:line="240" w:lineRule="auto"/>
              <w:jc w:val="center"/>
              <w:rPr>
                <w:rFonts w:ascii="Calibri" w:eastAsia="Times New Roman" w:hAnsi="Calibri" w:cs="Calibri"/>
                <w:color w:val="000000"/>
              </w:rPr>
            </w:pPr>
            <w:r w:rsidRPr="00E21996">
              <w:rPr>
                <w:rFonts w:ascii="Calibri" w:eastAsia="Times New Roman" w:hAnsi="Calibri" w:cs="Calibri"/>
                <w:color w:val="000000"/>
              </w:rPr>
              <w:t>26%</w:t>
            </w:r>
          </w:p>
        </w:tc>
        <w:tc>
          <w:tcPr>
            <w:tcW w:w="1221" w:type="dxa"/>
            <w:tcBorders>
              <w:top w:val="nil"/>
              <w:left w:val="nil"/>
              <w:bottom w:val="nil"/>
              <w:right w:val="nil"/>
            </w:tcBorders>
            <w:shd w:val="clear" w:color="000000" w:fill="FFFFFF"/>
            <w:vAlign w:val="center"/>
            <w:hideMark/>
          </w:tcPr>
          <w:p w14:paraId="182DA7D0" w14:textId="30C8EB5F" w:rsidR="008F441E" w:rsidRPr="00E21996" w:rsidRDefault="008F441E" w:rsidP="008F441E">
            <w:pPr>
              <w:spacing w:after="0" w:line="240" w:lineRule="auto"/>
              <w:jc w:val="center"/>
              <w:rPr>
                <w:rFonts w:ascii="Calibri" w:eastAsia="Times New Roman" w:hAnsi="Calibri" w:cs="Calibri"/>
                <w:color w:val="000000"/>
              </w:rPr>
            </w:pPr>
            <w:r w:rsidRPr="00E21996">
              <w:rPr>
                <w:rFonts w:ascii="Calibri" w:eastAsia="Times New Roman" w:hAnsi="Calibri" w:cs="Calibri"/>
                <w:color w:val="000000"/>
              </w:rPr>
              <w:t>31%</w:t>
            </w:r>
          </w:p>
        </w:tc>
        <w:tc>
          <w:tcPr>
            <w:tcW w:w="1071" w:type="dxa"/>
            <w:tcBorders>
              <w:top w:val="nil"/>
              <w:left w:val="nil"/>
              <w:bottom w:val="nil"/>
              <w:right w:val="nil"/>
            </w:tcBorders>
            <w:shd w:val="clear" w:color="000000" w:fill="FFFFFF"/>
            <w:vAlign w:val="center"/>
            <w:hideMark/>
          </w:tcPr>
          <w:p w14:paraId="2A8B9115" w14:textId="6E5B730F" w:rsidR="008F441E" w:rsidRPr="00E21996" w:rsidRDefault="008F441E" w:rsidP="008F441E">
            <w:pPr>
              <w:spacing w:after="0" w:line="240" w:lineRule="auto"/>
              <w:jc w:val="center"/>
              <w:rPr>
                <w:rFonts w:ascii="Calibri" w:eastAsia="Times New Roman" w:hAnsi="Calibri" w:cs="Calibri"/>
                <w:color w:val="000000"/>
              </w:rPr>
            </w:pPr>
            <w:r w:rsidRPr="00E21996">
              <w:rPr>
                <w:rFonts w:ascii="Calibri" w:eastAsia="Times New Roman" w:hAnsi="Calibri" w:cs="Calibri"/>
                <w:color w:val="000000"/>
              </w:rPr>
              <w:t>24%</w:t>
            </w:r>
          </w:p>
        </w:tc>
      </w:tr>
      <w:tr w:rsidR="008F441E" w:rsidRPr="00E21996" w14:paraId="1C55B568" w14:textId="77777777" w:rsidTr="008F441E">
        <w:trPr>
          <w:trHeight w:val="540"/>
          <w:jc w:val="center"/>
        </w:trPr>
        <w:tc>
          <w:tcPr>
            <w:tcW w:w="2140" w:type="dxa"/>
            <w:tcBorders>
              <w:top w:val="nil"/>
              <w:left w:val="nil"/>
              <w:bottom w:val="nil"/>
              <w:right w:val="nil"/>
            </w:tcBorders>
            <w:shd w:val="clear" w:color="000000" w:fill="FFFFFF"/>
            <w:vAlign w:val="center"/>
            <w:hideMark/>
          </w:tcPr>
          <w:p w14:paraId="6F9E3272" w14:textId="77777777" w:rsidR="008F441E" w:rsidRPr="00E21996" w:rsidRDefault="008F441E" w:rsidP="008F441E">
            <w:pPr>
              <w:spacing w:after="0" w:line="240" w:lineRule="auto"/>
              <w:rPr>
                <w:rFonts w:ascii="Calibri" w:eastAsia="Times New Roman" w:hAnsi="Calibri" w:cs="Calibri"/>
                <w:color w:val="000000"/>
              </w:rPr>
            </w:pPr>
            <w:r w:rsidRPr="00E21996">
              <w:rPr>
                <w:rFonts w:ascii="Calibri" w:eastAsia="Times New Roman" w:hAnsi="Calibri" w:cs="Calibri"/>
                <w:color w:val="000000"/>
              </w:rPr>
              <w:t>Trees</w:t>
            </w:r>
          </w:p>
        </w:tc>
        <w:tc>
          <w:tcPr>
            <w:tcW w:w="1380" w:type="dxa"/>
            <w:tcBorders>
              <w:top w:val="nil"/>
              <w:left w:val="nil"/>
              <w:bottom w:val="nil"/>
              <w:right w:val="nil"/>
            </w:tcBorders>
            <w:shd w:val="clear" w:color="000000" w:fill="FFFFFF"/>
            <w:vAlign w:val="center"/>
            <w:hideMark/>
          </w:tcPr>
          <w:p w14:paraId="230230DC" w14:textId="3E7CD6AD" w:rsidR="008F441E" w:rsidRPr="00E21996" w:rsidRDefault="008F441E" w:rsidP="008F441E">
            <w:pPr>
              <w:spacing w:after="0" w:line="240" w:lineRule="auto"/>
              <w:jc w:val="center"/>
              <w:rPr>
                <w:rFonts w:ascii="Calibri" w:eastAsia="Times New Roman" w:hAnsi="Calibri" w:cs="Calibri"/>
                <w:color w:val="000000"/>
              </w:rPr>
            </w:pPr>
            <w:r w:rsidRPr="00E21996">
              <w:rPr>
                <w:rFonts w:ascii="Calibri" w:eastAsia="Times New Roman" w:hAnsi="Calibri" w:cs="Calibri"/>
                <w:color w:val="000000"/>
              </w:rPr>
              <w:t>42%</w:t>
            </w:r>
          </w:p>
        </w:tc>
        <w:tc>
          <w:tcPr>
            <w:tcW w:w="1040" w:type="dxa"/>
            <w:tcBorders>
              <w:top w:val="nil"/>
              <w:left w:val="nil"/>
              <w:bottom w:val="nil"/>
              <w:right w:val="nil"/>
            </w:tcBorders>
            <w:shd w:val="clear" w:color="000000" w:fill="FFFFFF"/>
            <w:vAlign w:val="center"/>
            <w:hideMark/>
          </w:tcPr>
          <w:p w14:paraId="26191BB3" w14:textId="1AE0056D" w:rsidR="008F441E" w:rsidRPr="00E21996" w:rsidRDefault="008F441E" w:rsidP="008F441E">
            <w:pPr>
              <w:spacing w:after="0" w:line="240" w:lineRule="auto"/>
              <w:jc w:val="center"/>
              <w:rPr>
                <w:rFonts w:ascii="Calibri" w:eastAsia="Times New Roman" w:hAnsi="Calibri" w:cs="Calibri"/>
                <w:color w:val="000000"/>
              </w:rPr>
            </w:pPr>
            <w:r w:rsidRPr="00E21996">
              <w:rPr>
                <w:rFonts w:ascii="Calibri" w:eastAsia="Times New Roman" w:hAnsi="Calibri" w:cs="Calibri"/>
                <w:color w:val="000000"/>
              </w:rPr>
              <w:t>42%</w:t>
            </w:r>
          </w:p>
        </w:tc>
        <w:tc>
          <w:tcPr>
            <w:tcW w:w="1221" w:type="dxa"/>
            <w:tcBorders>
              <w:top w:val="nil"/>
              <w:left w:val="nil"/>
              <w:bottom w:val="nil"/>
              <w:right w:val="nil"/>
            </w:tcBorders>
            <w:shd w:val="clear" w:color="000000" w:fill="FFFFFF"/>
            <w:vAlign w:val="center"/>
            <w:hideMark/>
          </w:tcPr>
          <w:p w14:paraId="2C486936" w14:textId="27A75E79" w:rsidR="008F441E" w:rsidRPr="00E21996" w:rsidRDefault="008F441E" w:rsidP="008F441E">
            <w:pPr>
              <w:spacing w:after="0" w:line="240" w:lineRule="auto"/>
              <w:jc w:val="center"/>
              <w:rPr>
                <w:rFonts w:ascii="Calibri" w:eastAsia="Times New Roman" w:hAnsi="Calibri" w:cs="Calibri"/>
                <w:color w:val="000000"/>
              </w:rPr>
            </w:pPr>
            <w:r w:rsidRPr="00E21996">
              <w:rPr>
                <w:rFonts w:ascii="Calibri" w:eastAsia="Times New Roman" w:hAnsi="Calibri" w:cs="Calibri"/>
                <w:color w:val="000000"/>
              </w:rPr>
              <w:t>34%</w:t>
            </w:r>
          </w:p>
        </w:tc>
        <w:tc>
          <w:tcPr>
            <w:tcW w:w="1071" w:type="dxa"/>
            <w:tcBorders>
              <w:top w:val="nil"/>
              <w:left w:val="nil"/>
              <w:bottom w:val="nil"/>
              <w:right w:val="nil"/>
            </w:tcBorders>
            <w:shd w:val="clear" w:color="000000" w:fill="FFFFFF"/>
            <w:vAlign w:val="center"/>
            <w:hideMark/>
          </w:tcPr>
          <w:p w14:paraId="70F90585" w14:textId="5E9AF909" w:rsidR="008F441E" w:rsidRPr="00E21996" w:rsidRDefault="008F441E" w:rsidP="008F441E">
            <w:pPr>
              <w:spacing w:after="0" w:line="240" w:lineRule="auto"/>
              <w:jc w:val="center"/>
              <w:rPr>
                <w:rFonts w:ascii="Calibri" w:eastAsia="Times New Roman" w:hAnsi="Calibri" w:cs="Calibri"/>
                <w:color w:val="000000"/>
              </w:rPr>
            </w:pPr>
            <w:r w:rsidRPr="00E21996">
              <w:rPr>
                <w:rFonts w:ascii="Calibri" w:eastAsia="Times New Roman" w:hAnsi="Calibri" w:cs="Calibri"/>
                <w:color w:val="000000"/>
              </w:rPr>
              <w:t>46%</w:t>
            </w:r>
          </w:p>
        </w:tc>
      </w:tr>
      <w:tr w:rsidR="008F441E" w:rsidRPr="00E21996" w14:paraId="2FF67775" w14:textId="77777777" w:rsidTr="008F441E">
        <w:trPr>
          <w:trHeight w:val="290"/>
          <w:jc w:val="center"/>
        </w:trPr>
        <w:tc>
          <w:tcPr>
            <w:tcW w:w="2140" w:type="dxa"/>
            <w:tcBorders>
              <w:top w:val="nil"/>
              <w:left w:val="nil"/>
              <w:bottom w:val="nil"/>
              <w:right w:val="nil"/>
            </w:tcBorders>
            <w:shd w:val="clear" w:color="000000" w:fill="FFFFFF"/>
            <w:vAlign w:val="center"/>
            <w:hideMark/>
          </w:tcPr>
          <w:p w14:paraId="1F1D1473" w14:textId="77777777" w:rsidR="008F441E" w:rsidRPr="00E21996" w:rsidRDefault="008F441E" w:rsidP="008F441E">
            <w:pPr>
              <w:spacing w:after="0" w:line="240" w:lineRule="auto"/>
              <w:rPr>
                <w:rFonts w:ascii="Calibri" w:eastAsia="Times New Roman" w:hAnsi="Calibri" w:cs="Calibri"/>
                <w:color w:val="000000"/>
              </w:rPr>
            </w:pPr>
            <w:r w:rsidRPr="00E21996">
              <w:rPr>
                <w:rFonts w:ascii="Calibri" w:eastAsia="Times New Roman" w:hAnsi="Calibri" w:cs="Calibri"/>
                <w:color w:val="000000"/>
              </w:rPr>
              <w:t>Grass</w:t>
            </w:r>
          </w:p>
        </w:tc>
        <w:tc>
          <w:tcPr>
            <w:tcW w:w="1380" w:type="dxa"/>
            <w:tcBorders>
              <w:top w:val="nil"/>
              <w:left w:val="nil"/>
              <w:bottom w:val="nil"/>
              <w:right w:val="nil"/>
            </w:tcBorders>
            <w:shd w:val="clear" w:color="000000" w:fill="FFFFFF"/>
            <w:vAlign w:val="center"/>
            <w:hideMark/>
          </w:tcPr>
          <w:p w14:paraId="39A64610" w14:textId="7EE84127" w:rsidR="008F441E" w:rsidRPr="00E21996" w:rsidRDefault="008F441E" w:rsidP="008F441E">
            <w:pPr>
              <w:spacing w:after="0" w:line="240" w:lineRule="auto"/>
              <w:jc w:val="center"/>
              <w:rPr>
                <w:rFonts w:ascii="Calibri" w:eastAsia="Times New Roman" w:hAnsi="Calibri" w:cs="Calibri"/>
                <w:color w:val="000000"/>
              </w:rPr>
            </w:pPr>
            <w:r w:rsidRPr="00E21996">
              <w:rPr>
                <w:rFonts w:ascii="Calibri" w:eastAsia="Times New Roman" w:hAnsi="Calibri" w:cs="Calibri"/>
                <w:color w:val="000000"/>
              </w:rPr>
              <w:t>24%</w:t>
            </w:r>
          </w:p>
        </w:tc>
        <w:tc>
          <w:tcPr>
            <w:tcW w:w="1040" w:type="dxa"/>
            <w:tcBorders>
              <w:top w:val="nil"/>
              <w:left w:val="nil"/>
              <w:bottom w:val="nil"/>
              <w:right w:val="nil"/>
            </w:tcBorders>
            <w:shd w:val="clear" w:color="000000" w:fill="FFFFFF"/>
            <w:vAlign w:val="center"/>
            <w:hideMark/>
          </w:tcPr>
          <w:p w14:paraId="3ADA95D3" w14:textId="5997C108" w:rsidR="008F441E" w:rsidRPr="00E21996" w:rsidRDefault="008F441E" w:rsidP="008F441E">
            <w:pPr>
              <w:spacing w:after="0" w:line="240" w:lineRule="auto"/>
              <w:jc w:val="center"/>
              <w:rPr>
                <w:rFonts w:ascii="Calibri" w:eastAsia="Times New Roman" w:hAnsi="Calibri" w:cs="Calibri"/>
                <w:color w:val="000000"/>
              </w:rPr>
            </w:pPr>
            <w:r w:rsidRPr="00E21996">
              <w:rPr>
                <w:rFonts w:ascii="Calibri" w:eastAsia="Times New Roman" w:hAnsi="Calibri" w:cs="Calibri"/>
                <w:color w:val="000000"/>
              </w:rPr>
              <w:t>22%</w:t>
            </w:r>
          </w:p>
        </w:tc>
        <w:tc>
          <w:tcPr>
            <w:tcW w:w="1221" w:type="dxa"/>
            <w:tcBorders>
              <w:top w:val="nil"/>
              <w:left w:val="nil"/>
              <w:bottom w:val="nil"/>
              <w:right w:val="nil"/>
            </w:tcBorders>
            <w:shd w:val="clear" w:color="000000" w:fill="FFFFFF"/>
            <w:vAlign w:val="center"/>
            <w:hideMark/>
          </w:tcPr>
          <w:p w14:paraId="6EB29A77" w14:textId="076CFC63" w:rsidR="008F441E" w:rsidRPr="00E21996" w:rsidRDefault="008F441E" w:rsidP="008F441E">
            <w:pPr>
              <w:spacing w:after="0" w:line="240" w:lineRule="auto"/>
              <w:jc w:val="center"/>
              <w:rPr>
                <w:rFonts w:ascii="Calibri" w:eastAsia="Times New Roman" w:hAnsi="Calibri" w:cs="Calibri"/>
                <w:color w:val="000000"/>
              </w:rPr>
            </w:pPr>
            <w:r w:rsidRPr="00E21996">
              <w:rPr>
                <w:rFonts w:ascii="Calibri" w:eastAsia="Times New Roman" w:hAnsi="Calibri" w:cs="Calibri"/>
                <w:color w:val="000000"/>
              </w:rPr>
              <w:t>25%</w:t>
            </w:r>
          </w:p>
        </w:tc>
        <w:tc>
          <w:tcPr>
            <w:tcW w:w="1071" w:type="dxa"/>
            <w:tcBorders>
              <w:top w:val="nil"/>
              <w:left w:val="nil"/>
              <w:bottom w:val="nil"/>
              <w:right w:val="nil"/>
            </w:tcBorders>
            <w:shd w:val="clear" w:color="000000" w:fill="FFFFFF"/>
            <w:vAlign w:val="center"/>
            <w:hideMark/>
          </w:tcPr>
          <w:p w14:paraId="54DCA6C3" w14:textId="56943E6F" w:rsidR="008F441E" w:rsidRPr="00E21996" w:rsidRDefault="008F441E" w:rsidP="008F441E">
            <w:pPr>
              <w:spacing w:after="0" w:line="240" w:lineRule="auto"/>
              <w:jc w:val="center"/>
              <w:rPr>
                <w:rFonts w:ascii="Calibri" w:eastAsia="Times New Roman" w:hAnsi="Calibri" w:cs="Calibri"/>
                <w:color w:val="000000"/>
              </w:rPr>
            </w:pPr>
            <w:r w:rsidRPr="00E21996">
              <w:rPr>
                <w:rFonts w:ascii="Calibri" w:eastAsia="Times New Roman" w:hAnsi="Calibri" w:cs="Calibri"/>
                <w:color w:val="000000"/>
              </w:rPr>
              <w:t>19%</w:t>
            </w:r>
          </w:p>
        </w:tc>
      </w:tr>
      <w:tr w:rsidR="008F441E" w:rsidRPr="00E21996" w14:paraId="147A0832" w14:textId="77777777" w:rsidTr="008F441E">
        <w:trPr>
          <w:trHeight w:val="540"/>
          <w:jc w:val="center"/>
        </w:trPr>
        <w:tc>
          <w:tcPr>
            <w:tcW w:w="2140" w:type="dxa"/>
            <w:tcBorders>
              <w:top w:val="nil"/>
              <w:left w:val="nil"/>
              <w:bottom w:val="nil"/>
              <w:right w:val="nil"/>
            </w:tcBorders>
            <w:shd w:val="clear" w:color="000000" w:fill="FFFFFF"/>
            <w:vAlign w:val="center"/>
            <w:hideMark/>
          </w:tcPr>
          <w:p w14:paraId="1D519D92" w14:textId="77777777" w:rsidR="008F441E" w:rsidRPr="00E21996" w:rsidRDefault="008F441E" w:rsidP="008F441E">
            <w:pPr>
              <w:spacing w:after="0" w:line="240" w:lineRule="auto"/>
              <w:rPr>
                <w:rFonts w:ascii="Calibri" w:eastAsia="Times New Roman" w:hAnsi="Calibri" w:cs="Calibri"/>
                <w:color w:val="000000"/>
              </w:rPr>
            </w:pPr>
            <w:r w:rsidRPr="00E21996">
              <w:rPr>
                <w:rFonts w:ascii="Calibri" w:eastAsia="Times New Roman" w:hAnsi="Calibri" w:cs="Calibri"/>
                <w:color w:val="000000"/>
              </w:rPr>
              <w:t>Watershed Area</w:t>
            </w:r>
          </w:p>
        </w:tc>
        <w:tc>
          <w:tcPr>
            <w:tcW w:w="1380" w:type="dxa"/>
            <w:tcBorders>
              <w:top w:val="nil"/>
              <w:left w:val="nil"/>
              <w:bottom w:val="nil"/>
              <w:right w:val="nil"/>
            </w:tcBorders>
            <w:shd w:val="clear" w:color="000000" w:fill="FFFFFF"/>
            <w:vAlign w:val="center"/>
            <w:hideMark/>
          </w:tcPr>
          <w:p w14:paraId="5F16AA40" w14:textId="67B79EA6" w:rsidR="008F441E" w:rsidRPr="00E21996" w:rsidRDefault="008F441E" w:rsidP="008F441E">
            <w:pPr>
              <w:spacing w:after="0" w:line="240" w:lineRule="auto"/>
              <w:jc w:val="center"/>
              <w:rPr>
                <w:rFonts w:ascii="Calibri" w:eastAsia="Times New Roman" w:hAnsi="Calibri" w:cs="Calibri"/>
                <w:color w:val="000000"/>
              </w:rPr>
            </w:pPr>
            <w:r w:rsidRPr="00E21996">
              <w:rPr>
                <w:rFonts w:ascii="Calibri" w:eastAsia="Times New Roman" w:hAnsi="Calibri" w:cs="Calibri"/>
                <w:color w:val="000000"/>
              </w:rPr>
              <w:t>3 km</w:t>
            </w:r>
            <w:r w:rsidRPr="00E21996">
              <w:rPr>
                <w:rFonts w:ascii="Calibri" w:eastAsia="Times New Roman" w:hAnsi="Calibri" w:cs="Calibri"/>
                <w:color w:val="000000"/>
                <w:vertAlign w:val="superscript"/>
              </w:rPr>
              <w:t>2</w:t>
            </w:r>
          </w:p>
        </w:tc>
        <w:tc>
          <w:tcPr>
            <w:tcW w:w="1040" w:type="dxa"/>
            <w:tcBorders>
              <w:top w:val="nil"/>
              <w:left w:val="nil"/>
              <w:bottom w:val="nil"/>
              <w:right w:val="nil"/>
            </w:tcBorders>
            <w:shd w:val="clear" w:color="000000" w:fill="FFFFFF"/>
            <w:vAlign w:val="center"/>
            <w:hideMark/>
          </w:tcPr>
          <w:p w14:paraId="038E4CA5" w14:textId="7555F907" w:rsidR="008F441E" w:rsidRPr="00E21996" w:rsidRDefault="008F441E" w:rsidP="008F441E">
            <w:pPr>
              <w:spacing w:after="0" w:line="240" w:lineRule="auto"/>
              <w:jc w:val="center"/>
              <w:rPr>
                <w:rFonts w:ascii="Calibri" w:eastAsia="Times New Roman" w:hAnsi="Calibri" w:cs="Calibri"/>
                <w:color w:val="000000"/>
              </w:rPr>
            </w:pPr>
            <w:r w:rsidRPr="00E21996">
              <w:rPr>
                <w:rFonts w:ascii="Calibri" w:eastAsia="Times New Roman" w:hAnsi="Calibri" w:cs="Calibri"/>
                <w:color w:val="000000"/>
              </w:rPr>
              <w:t>31 km</w:t>
            </w:r>
            <w:r w:rsidRPr="00E21996">
              <w:rPr>
                <w:rFonts w:ascii="Calibri" w:eastAsia="Times New Roman" w:hAnsi="Calibri" w:cs="Calibri"/>
                <w:color w:val="000000"/>
                <w:vertAlign w:val="superscript"/>
              </w:rPr>
              <w:t>2</w:t>
            </w:r>
          </w:p>
        </w:tc>
        <w:tc>
          <w:tcPr>
            <w:tcW w:w="1221" w:type="dxa"/>
            <w:tcBorders>
              <w:top w:val="nil"/>
              <w:left w:val="nil"/>
              <w:bottom w:val="nil"/>
              <w:right w:val="nil"/>
            </w:tcBorders>
            <w:shd w:val="clear" w:color="000000" w:fill="FFFFFF"/>
            <w:vAlign w:val="center"/>
            <w:hideMark/>
          </w:tcPr>
          <w:p w14:paraId="051EFEEE" w14:textId="026A61CC" w:rsidR="008F441E" w:rsidRPr="00E21996" w:rsidRDefault="008F441E" w:rsidP="008F441E">
            <w:pPr>
              <w:spacing w:after="0" w:line="240" w:lineRule="auto"/>
              <w:jc w:val="center"/>
              <w:rPr>
                <w:rFonts w:ascii="Calibri" w:eastAsia="Times New Roman" w:hAnsi="Calibri" w:cs="Calibri"/>
                <w:color w:val="000000"/>
              </w:rPr>
            </w:pPr>
            <w:r w:rsidRPr="00E21996">
              <w:rPr>
                <w:rFonts w:ascii="Calibri" w:eastAsia="Times New Roman" w:hAnsi="Calibri" w:cs="Calibri"/>
                <w:color w:val="000000"/>
              </w:rPr>
              <w:t>11 km</w:t>
            </w:r>
            <w:r w:rsidRPr="00E21996">
              <w:rPr>
                <w:rFonts w:ascii="Calibri" w:eastAsia="Times New Roman" w:hAnsi="Calibri" w:cs="Calibri"/>
                <w:color w:val="000000"/>
                <w:vertAlign w:val="superscript"/>
              </w:rPr>
              <w:t>2</w:t>
            </w:r>
          </w:p>
        </w:tc>
        <w:tc>
          <w:tcPr>
            <w:tcW w:w="1071" w:type="dxa"/>
            <w:tcBorders>
              <w:top w:val="nil"/>
              <w:left w:val="nil"/>
              <w:bottom w:val="nil"/>
              <w:right w:val="nil"/>
            </w:tcBorders>
            <w:shd w:val="clear" w:color="000000" w:fill="FFFFFF"/>
            <w:vAlign w:val="center"/>
            <w:hideMark/>
          </w:tcPr>
          <w:p w14:paraId="1126B1A7" w14:textId="344DC564" w:rsidR="008F441E" w:rsidRPr="00E21996" w:rsidRDefault="008F441E" w:rsidP="008F441E">
            <w:pPr>
              <w:spacing w:after="0" w:line="240" w:lineRule="auto"/>
              <w:jc w:val="center"/>
              <w:rPr>
                <w:rFonts w:ascii="Calibri" w:eastAsia="Times New Roman" w:hAnsi="Calibri" w:cs="Calibri"/>
                <w:color w:val="000000"/>
              </w:rPr>
            </w:pPr>
            <w:r w:rsidRPr="00E21996">
              <w:rPr>
                <w:rFonts w:ascii="Calibri" w:eastAsia="Times New Roman" w:hAnsi="Calibri" w:cs="Calibri"/>
                <w:color w:val="000000"/>
              </w:rPr>
              <w:t>6.5 km</w:t>
            </w:r>
            <w:r w:rsidRPr="00E21996">
              <w:rPr>
                <w:rFonts w:ascii="Calibri" w:eastAsia="Times New Roman" w:hAnsi="Calibri" w:cs="Calibri"/>
                <w:color w:val="000000"/>
                <w:vertAlign w:val="superscript"/>
              </w:rPr>
              <w:t>2</w:t>
            </w:r>
          </w:p>
        </w:tc>
      </w:tr>
    </w:tbl>
    <w:p w14:paraId="38306B15" w14:textId="3488E42A" w:rsidR="00913803" w:rsidRDefault="00913803"/>
    <w:p w14:paraId="02A5E971" w14:textId="3F53C0EB" w:rsidR="00913803" w:rsidRDefault="00913803"/>
    <w:p w14:paraId="0B1CD0EA" w14:textId="6B8756CE" w:rsidR="00913803" w:rsidRDefault="00913803"/>
    <w:p w14:paraId="421A06B6" w14:textId="7B8040EA" w:rsidR="00913803" w:rsidRDefault="00913803"/>
    <w:p w14:paraId="0247582F" w14:textId="060EAA44" w:rsidR="00913803" w:rsidRDefault="00913803"/>
    <w:p w14:paraId="7BA6A61A" w14:textId="433F3B82" w:rsidR="00913803" w:rsidRDefault="00913803"/>
    <w:p w14:paraId="6BDAAF88" w14:textId="3F8CF549" w:rsidR="00913803" w:rsidRDefault="00913803"/>
    <w:p w14:paraId="1DAAB52F" w14:textId="38F58060" w:rsidR="00913803" w:rsidRDefault="00913803"/>
    <w:p w14:paraId="3D4AB479" w14:textId="75FA5860" w:rsidR="00913803" w:rsidRDefault="00913803"/>
    <w:p w14:paraId="201D5396" w14:textId="201C6CF2" w:rsidR="00913803" w:rsidRDefault="00913803"/>
    <w:p w14:paraId="7D8C5661" w14:textId="0BDAB89C" w:rsidR="00913803" w:rsidRDefault="00913803"/>
    <w:p w14:paraId="60E8E567" w14:textId="61B58B1D" w:rsidR="00913803" w:rsidRDefault="00913803"/>
    <w:p w14:paraId="0CA6CA8E" w14:textId="75B55617" w:rsidR="00913803" w:rsidRDefault="00913803"/>
    <w:p w14:paraId="48B4AC83" w14:textId="564AF6AE" w:rsidR="00913803" w:rsidRDefault="00913803"/>
    <w:p w14:paraId="14E649EE" w14:textId="61AEE555" w:rsidR="00913803" w:rsidRDefault="00913803"/>
    <w:p w14:paraId="0DA0DEB9" w14:textId="6F8D27CF" w:rsidR="00913803" w:rsidRDefault="00913803"/>
    <w:p w14:paraId="153D30C7" w14:textId="67851071" w:rsidR="00913803" w:rsidRDefault="00913803"/>
    <w:p w14:paraId="76D4AA32" w14:textId="579236A0" w:rsidR="00913803" w:rsidRDefault="00913803"/>
    <w:p w14:paraId="1F4678B6" w14:textId="6D9196C3" w:rsidR="00913803" w:rsidRDefault="00913803"/>
    <w:p w14:paraId="05519CF9" w14:textId="26FF9FC0" w:rsidR="00913803" w:rsidRDefault="00913803"/>
    <w:tbl>
      <w:tblPr>
        <w:tblW w:w="10600" w:type="dxa"/>
        <w:tblLook w:val="04A0" w:firstRow="1" w:lastRow="0" w:firstColumn="1" w:lastColumn="0" w:noHBand="0" w:noVBand="1"/>
      </w:tblPr>
      <w:tblGrid>
        <w:gridCol w:w="2140"/>
        <w:gridCol w:w="2000"/>
        <w:gridCol w:w="1560"/>
        <w:gridCol w:w="1120"/>
        <w:gridCol w:w="1480"/>
        <w:gridCol w:w="2300"/>
      </w:tblGrid>
      <w:tr w:rsidR="00913803" w:rsidRPr="0009424D" w14:paraId="6A6EE579" w14:textId="77777777" w:rsidTr="001C31D0">
        <w:trPr>
          <w:trHeight w:val="450"/>
        </w:trPr>
        <w:tc>
          <w:tcPr>
            <w:tcW w:w="10600" w:type="dxa"/>
            <w:gridSpan w:val="6"/>
            <w:vMerge w:val="restart"/>
            <w:tcBorders>
              <w:top w:val="nil"/>
              <w:left w:val="nil"/>
              <w:bottom w:val="single" w:sz="8" w:space="0" w:color="000000"/>
              <w:right w:val="nil"/>
            </w:tcBorders>
            <w:shd w:val="clear" w:color="000000" w:fill="FFFFFF"/>
            <w:vAlign w:val="center"/>
            <w:hideMark/>
          </w:tcPr>
          <w:p w14:paraId="1C86621E" w14:textId="77777777" w:rsidR="00913803" w:rsidRPr="0009424D" w:rsidRDefault="00913803" w:rsidP="001C31D0">
            <w:pPr>
              <w:spacing w:after="0" w:line="240" w:lineRule="auto"/>
              <w:jc w:val="center"/>
              <w:rPr>
                <w:rFonts w:ascii="Calibri" w:eastAsia="Times New Roman" w:hAnsi="Calibri" w:cs="Calibri"/>
                <w:b/>
                <w:bCs/>
                <w:color w:val="000000"/>
              </w:rPr>
            </w:pPr>
            <w:r w:rsidRPr="0009424D">
              <w:rPr>
                <w:rFonts w:ascii="Calibri" w:eastAsia="Times New Roman" w:hAnsi="Calibri" w:cs="Calibri"/>
                <w:b/>
                <w:bCs/>
                <w:color w:val="000000"/>
              </w:rPr>
              <w:lastRenderedPageBreak/>
              <w:t xml:space="preserve">Table 2. </w:t>
            </w:r>
            <w:r w:rsidRPr="0009424D">
              <w:rPr>
                <w:rFonts w:ascii="Calibri" w:eastAsia="Times New Roman" w:hAnsi="Calibri" w:cs="Calibri"/>
                <w:color w:val="000000"/>
              </w:rPr>
              <w:t>Watershed model input data acquisition and sources.</w:t>
            </w:r>
          </w:p>
        </w:tc>
      </w:tr>
      <w:tr w:rsidR="00913803" w:rsidRPr="0009424D" w14:paraId="5D7A759F" w14:textId="77777777" w:rsidTr="001C31D0">
        <w:trPr>
          <w:trHeight w:val="450"/>
        </w:trPr>
        <w:tc>
          <w:tcPr>
            <w:tcW w:w="10600" w:type="dxa"/>
            <w:gridSpan w:val="6"/>
            <w:vMerge/>
            <w:tcBorders>
              <w:top w:val="nil"/>
              <w:left w:val="nil"/>
              <w:bottom w:val="single" w:sz="8" w:space="0" w:color="000000"/>
              <w:right w:val="nil"/>
            </w:tcBorders>
            <w:vAlign w:val="center"/>
            <w:hideMark/>
          </w:tcPr>
          <w:p w14:paraId="3B664539" w14:textId="77777777" w:rsidR="00913803" w:rsidRPr="0009424D" w:rsidRDefault="00913803" w:rsidP="001C31D0">
            <w:pPr>
              <w:spacing w:after="0" w:line="240" w:lineRule="auto"/>
              <w:jc w:val="center"/>
              <w:rPr>
                <w:rFonts w:ascii="Calibri" w:eastAsia="Times New Roman" w:hAnsi="Calibri" w:cs="Calibri"/>
                <w:b/>
                <w:bCs/>
                <w:color w:val="000000"/>
              </w:rPr>
            </w:pPr>
          </w:p>
        </w:tc>
      </w:tr>
      <w:tr w:rsidR="00913803" w:rsidRPr="0009424D" w14:paraId="3466FC16" w14:textId="77777777" w:rsidTr="001C31D0">
        <w:trPr>
          <w:trHeight w:val="300"/>
        </w:trPr>
        <w:tc>
          <w:tcPr>
            <w:tcW w:w="2140" w:type="dxa"/>
            <w:tcBorders>
              <w:top w:val="nil"/>
              <w:left w:val="nil"/>
              <w:bottom w:val="single" w:sz="8" w:space="0" w:color="auto"/>
              <w:right w:val="nil"/>
            </w:tcBorders>
            <w:shd w:val="clear" w:color="000000" w:fill="FFFFFF"/>
            <w:noWrap/>
            <w:vAlign w:val="center"/>
            <w:hideMark/>
          </w:tcPr>
          <w:p w14:paraId="3DFF2D67" w14:textId="77777777" w:rsidR="00913803" w:rsidRPr="0009424D" w:rsidRDefault="00913803" w:rsidP="001C31D0">
            <w:pPr>
              <w:spacing w:after="0" w:line="240" w:lineRule="auto"/>
              <w:jc w:val="center"/>
              <w:rPr>
                <w:rFonts w:ascii="Calibri" w:eastAsia="Times New Roman" w:hAnsi="Calibri" w:cs="Calibri"/>
                <w:b/>
                <w:bCs/>
                <w:color w:val="000000"/>
              </w:rPr>
            </w:pPr>
            <w:r w:rsidRPr="0009424D">
              <w:rPr>
                <w:rFonts w:ascii="Calibri" w:eastAsia="Times New Roman" w:hAnsi="Calibri" w:cs="Calibri"/>
                <w:b/>
                <w:bCs/>
                <w:color w:val="000000"/>
              </w:rPr>
              <w:t>Organization</w:t>
            </w:r>
          </w:p>
        </w:tc>
        <w:tc>
          <w:tcPr>
            <w:tcW w:w="2000" w:type="dxa"/>
            <w:tcBorders>
              <w:top w:val="nil"/>
              <w:left w:val="nil"/>
              <w:bottom w:val="single" w:sz="8" w:space="0" w:color="auto"/>
              <w:right w:val="nil"/>
            </w:tcBorders>
            <w:shd w:val="clear" w:color="000000" w:fill="FFFFFF"/>
            <w:noWrap/>
            <w:vAlign w:val="center"/>
            <w:hideMark/>
          </w:tcPr>
          <w:p w14:paraId="017D9DB1" w14:textId="77777777" w:rsidR="00913803" w:rsidRPr="0009424D" w:rsidRDefault="00913803" w:rsidP="001C31D0">
            <w:pPr>
              <w:spacing w:after="0" w:line="240" w:lineRule="auto"/>
              <w:jc w:val="center"/>
              <w:rPr>
                <w:rFonts w:ascii="Calibri" w:eastAsia="Times New Roman" w:hAnsi="Calibri" w:cs="Calibri"/>
                <w:b/>
                <w:bCs/>
                <w:color w:val="000000"/>
              </w:rPr>
            </w:pPr>
            <w:r w:rsidRPr="0009424D">
              <w:rPr>
                <w:rFonts w:ascii="Calibri" w:eastAsia="Times New Roman" w:hAnsi="Calibri" w:cs="Calibri"/>
                <w:b/>
                <w:bCs/>
                <w:color w:val="000000"/>
              </w:rPr>
              <w:t>Dataset</w:t>
            </w:r>
          </w:p>
        </w:tc>
        <w:tc>
          <w:tcPr>
            <w:tcW w:w="1560" w:type="dxa"/>
            <w:tcBorders>
              <w:top w:val="nil"/>
              <w:left w:val="nil"/>
              <w:bottom w:val="single" w:sz="8" w:space="0" w:color="auto"/>
              <w:right w:val="nil"/>
            </w:tcBorders>
            <w:shd w:val="clear" w:color="000000" w:fill="FFFFFF"/>
            <w:noWrap/>
            <w:vAlign w:val="center"/>
            <w:hideMark/>
          </w:tcPr>
          <w:p w14:paraId="4B173789" w14:textId="77777777" w:rsidR="00913803" w:rsidRPr="0009424D" w:rsidRDefault="00913803" w:rsidP="001C31D0">
            <w:pPr>
              <w:spacing w:after="0" w:line="240" w:lineRule="auto"/>
              <w:jc w:val="center"/>
              <w:rPr>
                <w:rFonts w:ascii="Calibri" w:eastAsia="Times New Roman" w:hAnsi="Calibri" w:cs="Calibri"/>
                <w:b/>
                <w:bCs/>
                <w:color w:val="000000"/>
              </w:rPr>
            </w:pPr>
            <w:r w:rsidRPr="0009424D">
              <w:rPr>
                <w:rFonts w:ascii="Calibri" w:eastAsia="Times New Roman" w:hAnsi="Calibri" w:cs="Calibri"/>
                <w:b/>
                <w:bCs/>
                <w:color w:val="000000"/>
              </w:rPr>
              <w:t>Data type</w:t>
            </w:r>
          </w:p>
        </w:tc>
        <w:tc>
          <w:tcPr>
            <w:tcW w:w="1120" w:type="dxa"/>
            <w:tcBorders>
              <w:top w:val="nil"/>
              <w:left w:val="nil"/>
              <w:bottom w:val="single" w:sz="8" w:space="0" w:color="auto"/>
              <w:right w:val="nil"/>
            </w:tcBorders>
            <w:shd w:val="clear" w:color="000000" w:fill="FFFFFF"/>
            <w:noWrap/>
            <w:vAlign w:val="center"/>
            <w:hideMark/>
          </w:tcPr>
          <w:p w14:paraId="54BA715D" w14:textId="77777777" w:rsidR="00913803" w:rsidRPr="0009424D" w:rsidRDefault="00913803" w:rsidP="001C31D0">
            <w:pPr>
              <w:spacing w:after="0" w:line="240" w:lineRule="auto"/>
              <w:jc w:val="center"/>
              <w:rPr>
                <w:rFonts w:ascii="Calibri" w:eastAsia="Times New Roman" w:hAnsi="Calibri" w:cs="Calibri"/>
                <w:b/>
                <w:bCs/>
                <w:color w:val="000000"/>
              </w:rPr>
            </w:pPr>
            <w:r w:rsidRPr="0009424D">
              <w:rPr>
                <w:rFonts w:ascii="Calibri" w:eastAsia="Times New Roman" w:hAnsi="Calibri" w:cs="Calibri"/>
                <w:b/>
                <w:bCs/>
                <w:color w:val="000000"/>
              </w:rPr>
              <w:t>File Format</w:t>
            </w:r>
          </w:p>
        </w:tc>
        <w:tc>
          <w:tcPr>
            <w:tcW w:w="1480" w:type="dxa"/>
            <w:tcBorders>
              <w:top w:val="nil"/>
              <w:left w:val="nil"/>
              <w:bottom w:val="single" w:sz="8" w:space="0" w:color="auto"/>
              <w:right w:val="nil"/>
            </w:tcBorders>
            <w:shd w:val="clear" w:color="000000" w:fill="FFFFFF"/>
            <w:noWrap/>
            <w:vAlign w:val="center"/>
            <w:hideMark/>
          </w:tcPr>
          <w:p w14:paraId="0F9BE5FD" w14:textId="77777777" w:rsidR="00913803" w:rsidRPr="0009424D" w:rsidRDefault="00913803" w:rsidP="001C31D0">
            <w:pPr>
              <w:spacing w:after="0" w:line="240" w:lineRule="auto"/>
              <w:jc w:val="center"/>
              <w:rPr>
                <w:rFonts w:ascii="Calibri" w:eastAsia="Times New Roman" w:hAnsi="Calibri" w:cs="Calibri"/>
                <w:b/>
                <w:bCs/>
                <w:color w:val="000000"/>
              </w:rPr>
            </w:pPr>
            <w:r w:rsidRPr="0009424D">
              <w:rPr>
                <w:rFonts w:ascii="Calibri" w:eastAsia="Times New Roman" w:hAnsi="Calibri" w:cs="Calibri"/>
                <w:b/>
                <w:bCs/>
                <w:color w:val="000000"/>
              </w:rPr>
              <w:t>Scale</w:t>
            </w:r>
          </w:p>
        </w:tc>
        <w:tc>
          <w:tcPr>
            <w:tcW w:w="2300" w:type="dxa"/>
            <w:tcBorders>
              <w:top w:val="nil"/>
              <w:left w:val="nil"/>
              <w:bottom w:val="single" w:sz="8" w:space="0" w:color="auto"/>
              <w:right w:val="nil"/>
            </w:tcBorders>
            <w:shd w:val="clear" w:color="000000" w:fill="FFFFFF"/>
            <w:noWrap/>
            <w:vAlign w:val="center"/>
            <w:hideMark/>
          </w:tcPr>
          <w:p w14:paraId="6AD2CF48" w14:textId="77777777" w:rsidR="00913803" w:rsidRPr="0009424D" w:rsidRDefault="00913803" w:rsidP="001C31D0">
            <w:pPr>
              <w:spacing w:after="0" w:line="240" w:lineRule="auto"/>
              <w:jc w:val="center"/>
              <w:rPr>
                <w:rFonts w:ascii="Calibri" w:eastAsia="Times New Roman" w:hAnsi="Calibri" w:cs="Calibri"/>
                <w:b/>
                <w:bCs/>
                <w:color w:val="000000"/>
              </w:rPr>
            </w:pPr>
            <w:r w:rsidRPr="0009424D">
              <w:rPr>
                <w:rFonts w:ascii="Calibri" w:eastAsia="Times New Roman" w:hAnsi="Calibri" w:cs="Calibri"/>
                <w:b/>
                <w:bCs/>
                <w:color w:val="000000"/>
              </w:rPr>
              <w:t>Uncertainty*</w:t>
            </w:r>
          </w:p>
        </w:tc>
      </w:tr>
      <w:tr w:rsidR="00913803" w:rsidRPr="0009424D" w14:paraId="5FF30D4E" w14:textId="77777777" w:rsidTr="001C31D0">
        <w:trPr>
          <w:trHeight w:val="870"/>
        </w:trPr>
        <w:tc>
          <w:tcPr>
            <w:tcW w:w="2140" w:type="dxa"/>
            <w:tcBorders>
              <w:top w:val="nil"/>
              <w:left w:val="nil"/>
              <w:bottom w:val="nil"/>
              <w:right w:val="nil"/>
            </w:tcBorders>
            <w:shd w:val="clear" w:color="000000" w:fill="FFFFFF"/>
            <w:vAlign w:val="center"/>
            <w:hideMark/>
          </w:tcPr>
          <w:p w14:paraId="6DE1A671" w14:textId="77777777" w:rsidR="00913803" w:rsidRPr="0009424D" w:rsidRDefault="00913803" w:rsidP="001C31D0">
            <w:pPr>
              <w:spacing w:after="0" w:line="240" w:lineRule="auto"/>
              <w:jc w:val="center"/>
              <w:rPr>
                <w:rFonts w:ascii="Calibri" w:eastAsia="Times New Roman" w:hAnsi="Calibri" w:cs="Calibri"/>
                <w:color w:val="000000"/>
              </w:rPr>
            </w:pPr>
            <w:r w:rsidRPr="0009424D">
              <w:rPr>
                <w:rFonts w:ascii="Calibri" w:eastAsia="Times New Roman" w:hAnsi="Calibri" w:cs="Calibri"/>
                <w:color w:val="000000"/>
              </w:rPr>
              <w:t>United States Geological Survey (USGS)</w:t>
            </w:r>
          </w:p>
        </w:tc>
        <w:tc>
          <w:tcPr>
            <w:tcW w:w="2000" w:type="dxa"/>
            <w:tcBorders>
              <w:top w:val="nil"/>
              <w:left w:val="nil"/>
              <w:bottom w:val="nil"/>
              <w:right w:val="nil"/>
            </w:tcBorders>
            <w:shd w:val="clear" w:color="000000" w:fill="FFFFFF"/>
            <w:vAlign w:val="center"/>
            <w:hideMark/>
          </w:tcPr>
          <w:p w14:paraId="04BB1DB6" w14:textId="77777777" w:rsidR="00913803" w:rsidRPr="0009424D" w:rsidRDefault="00913803" w:rsidP="001C31D0">
            <w:pPr>
              <w:spacing w:after="0" w:line="240" w:lineRule="auto"/>
              <w:jc w:val="center"/>
              <w:rPr>
                <w:rFonts w:ascii="Calibri" w:eastAsia="Times New Roman" w:hAnsi="Calibri" w:cs="Calibri"/>
                <w:color w:val="000000"/>
              </w:rPr>
            </w:pPr>
            <w:r w:rsidRPr="0009424D">
              <w:rPr>
                <w:rFonts w:ascii="Calibri" w:eastAsia="Times New Roman" w:hAnsi="Calibri" w:cs="Calibri"/>
                <w:color w:val="000000"/>
              </w:rPr>
              <w:t>National Elevation Dataset</w:t>
            </w:r>
          </w:p>
        </w:tc>
        <w:tc>
          <w:tcPr>
            <w:tcW w:w="1560" w:type="dxa"/>
            <w:tcBorders>
              <w:top w:val="nil"/>
              <w:left w:val="nil"/>
              <w:bottom w:val="nil"/>
              <w:right w:val="nil"/>
            </w:tcBorders>
            <w:shd w:val="clear" w:color="000000" w:fill="FFFFFF"/>
            <w:vAlign w:val="center"/>
            <w:hideMark/>
          </w:tcPr>
          <w:p w14:paraId="196F8EE2" w14:textId="77777777" w:rsidR="00913803" w:rsidRPr="0009424D" w:rsidRDefault="00913803" w:rsidP="001C31D0">
            <w:pPr>
              <w:spacing w:after="0" w:line="240" w:lineRule="auto"/>
              <w:jc w:val="center"/>
              <w:rPr>
                <w:rFonts w:ascii="Calibri" w:eastAsia="Times New Roman" w:hAnsi="Calibri" w:cs="Calibri"/>
                <w:color w:val="000000"/>
              </w:rPr>
            </w:pPr>
            <w:r w:rsidRPr="0009424D">
              <w:rPr>
                <w:rFonts w:ascii="Calibri" w:eastAsia="Times New Roman" w:hAnsi="Calibri" w:cs="Calibri"/>
                <w:color w:val="000000"/>
              </w:rPr>
              <w:t>Elevation</w:t>
            </w:r>
          </w:p>
        </w:tc>
        <w:tc>
          <w:tcPr>
            <w:tcW w:w="1120" w:type="dxa"/>
            <w:tcBorders>
              <w:top w:val="nil"/>
              <w:left w:val="nil"/>
              <w:bottom w:val="nil"/>
              <w:right w:val="nil"/>
            </w:tcBorders>
            <w:shd w:val="clear" w:color="000000" w:fill="FFFFFF"/>
            <w:vAlign w:val="center"/>
            <w:hideMark/>
          </w:tcPr>
          <w:p w14:paraId="67C93DAE" w14:textId="77777777" w:rsidR="00913803" w:rsidRPr="0009424D" w:rsidRDefault="00913803" w:rsidP="001C31D0">
            <w:pPr>
              <w:spacing w:after="0" w:line="240" w:lineRule="auto"/>
              <w:jc w:val="center"/>
              <w:rPr>
                <w:rFonts w:ascii="Calibri" w:eastAsia="Times New Roman" w:hAnsi="Calibri" w:cs="Calibri"/>
                <w:color w:val="000000"/>
              </w:rPr>
            </w:pPr>
            <w:r w:rsidRPr="0009424D">
              <w:rPr>
                <w:rFonts w:ascii="Calibri" w:eastAsia="Times New Roman" w:hAnsi="Calibri" w:cs="Calibri"/>
                <w:color w:val="000000"/>
              </w:rPr>
              <w:t>Raster</w:t>
            </w:r>
          </w:p>
        </w:tc>
        <w:tc>
          <w:tcPr>
            <w:tcW w:w="1480" w:type="dxa"/>
            <w:tcBorders>
              <w:top w:val="nil"/>
              <w:left w:val="nil"/>
              <w:bottom w:val="nil"/>
              <w:right w:val="nil"/>
            </w:tcBorders>
            <w:shd w:val="clear" w:color="000000" w:fill="FFFFFF"/>
            <w:vAlign w:val="center"/>
            <w:hideMark/>
          </w:tcPr>
          <w:p w14:paraId="2E50244A" w14:textId="77777777" w:rsidR="00913803" w:rsidRPr="0009424D" w:rsidRDefault="00913803" w:rsidP="001C31D0">
            <w:pPr>
              <w:spacing w:after="0" w:line="240" w:lineRule="auto"/>
              <w:jc w:val="center"/>
              <w:rPr>
                <w:rFonts w:ascii="Calibri" w:eastAsia="Times New Roman" w:hAnsi="Calibri" w:cs="Calibri"/>
                <w:color w:val="000000"/>
              </w:rPr>
            </w:pPr>
            <w:r w:rsidRPr="0009424D">
              <w:rPr>
                <w:rFonts w:ascii="Calibri" w:eastAsia="Times New Roman" w:hAnsi="Calibri" w:cs="Calibri"/>
                <w:color w:val="000000"/>
              </w:rPr>
              <w:t>1/3 arc-second</w:t>
            </w:r>
          </w:p>
        </w:tc>
        <w:tc>
          <w:tcPr>
            <w:tcW w:w="2300" w:type="dxa"/>
            <w:tcBorders>
              <w:top w:val="single" w:sz="8" w:space="0" w:color="auto"/>
              <w:left w:val="nil"/>
              <w:bottom w:val="nil"/>
              <w:right w:val="nil"/>
            </w:tcBorders>
            <w:shd w:val="clear" w:color="000000" w:fill="FFFFFF"/>
            <w:vAlign w:val="center"/>
            <w:hideMark/>
          </w:tcPr>
          <w:p w14:paraId="538CE9D2" w14:textId="77777777" w:rsidR="00913803" w:rsidRPr="0009424D" w:rsidRDefault="00913803" w:rsidP="001C31D0">
            <w:pPr>
              <w:spacing w:after="0" w:line="240" w:lineRule="auto"/>
              <w:jc w:val="center"/>
              <w:rPr>
                <w:rFonts w:ascii="Calibri" w:eastAsia="Times New Roman" w:hAnsi="Calibri" w:cs="Calibri"/>
                <w:color w:val="000000"/>
              </w:rPr>
            </w:pPr>
            <w:r w:rsidRPr="0009424D">
              <w:rPr>
                <w:rFonts w:ascii="Calibri" w:eastAsia="Times New Roman" w:hAnsi="Calibri" w:cs="Calibri"/>
                <w:color w:val="000000"/>
              </w:rPr>
              <w:t>Z value RMSE = 2.44 m</w:t>
            </w:r>
          </w:p>
        </w:tc>
      </w:tr>
      <w:tr w:rsidR="00913803" w:rsidRPr="0009424D" w14:paraId="56C75317" w14:textId="77777777" w:rsidTr="001C31D0">
        <w:trPr>
          <w:trHeight w:val="540"/>
        </w:trPr>
        <w:tc>
          <w:tcPr>
            <w:tcW w:w="2140" w:type="dxa"/>
            <w:tcBorders>
              <w:top w:val="nil"/>
              <w:left w:val="nil"/>
              <w:bottom w:val="nil"/>
              <w:right w:val="nil"/>
            </w:tcBorders>
            <w:shd w:val="clear" w:color="000000" w:fill="FFFFFF"/>
            <w:vAlign w:val="center"/>
            <w:hideMark/>
          </w:tcPr>
          <w:p w14:paraId="0A525862" w14:textId="77777777" w:rsidR="00913803" w:rsidRPr="0009424D" w:rsidRDefault="00913803" w:rsidP="001C31D0">
            <w:pPr>
              <w:spacing w:after="0" w:line="240" w:lineRule="auto"/>
              <w:jc w:val="center"/>
              <w:rPr>
                <w:rFonts w:ascii="Calibri" w:eastAsia="Times New Roman" w:hAnsi="Calibri" w:cs="Calibri"/>
                <w:color w:val="000000"/>
              </w:rPr>
            </w:pPr>
            <w:r w:rsidRPr="0009424D">
              <w:rPr>
                <w:rFonts w:ascii="Calibri" w:eastAsia="Times New Roman" w:hAnsi="Calibri" w:cs="Calibri"/>
                <w:color w:val="000000"/>
              </w:rPr>
              <w:t>City of Seattle</w:t>
            </w:r>
          </w:p>
        </w:tc>
        <w:tc>
          <w:tcPr>
            <w:tcW w:w="2000" w:type="dxa"/>
            <w:tcBorders>
              <w:top w:val="nil"/>
              <w:left w:val="nil"/>
              <w:bottom w:val="nil"/>
              <w:right w:val="nil"/>
            </w:tcBorders>
            <w:shd w:val="clear" w:color="000000" w:fill="FFFFFF"/>
            <w:vAlign w:val="center"/>
            <w:hideMark/>
          </w:tcPr>
          <w:p w14:paraId="1415626C" w14:textId="77777777" w:rsidR="00913803" w:rsidRPr="0009424D" w:rsidRDefault="00913803" w:rsidP="001C31D0">
            <w:pPr>
              <w:spacing w:after="0" w:line="240" w:lineRule="auto"/>
              <w:jc w:val="center"/>
              <w:rPr>
                <w:rFonts w:ascii="Calibri" w:eastAsia="Times New Roman" w:hAnsi="Calibri" w:cs="Calibri"/>
                <w:color w:val="000000"/>
              </w:rPr>
            </w:pPr>
            <w:r w:rsidRPr="0009424D">
              <w:rPr>
                <w:rFonts w:ascii="Calibri" w:eastAsia="Times New Roman" w:hAnsi="Calibri" w:cs="Calibri"/>
                <w:color w:val="000000"/>
              </w:rPr>
              <w:t>Urban Streams</w:t>
            </w:r>
          </w:p>
        </w:tc>
        <w:tc>
          <w:tcPr>
            <w:tcW w:w="1560" w:type="dxa"/>
            <w:tcBorders>
              <w:top w:val="nil"/>
              <w:left w:val="nil"/>
              <w:bottom w:val="nil"/>
              <w:right w:val="nil"/>
            </w:tcBorders>
            <w:shd w:val="clear" w:color="000000" w:fill="FFFFFF"/>
            <w:vAlign w:val="center"/>
            <w:hideMark/>
          </w:tcPr>
          <w:p w14:paraId="136D9344" w14:textId="77777777" w:rsidR="00913803" w:rsidRPr="0009424D" w:rsidRDefault="00913803" w:rsidP="001C31D0">
            <w:pPr>
              <w:spacing w:after="0" w:line="240" w:lineRule="auto"/>
              <w:jc w:val="center"/>
              <w:rPr>
                <w:rFonts w:ascii="Calibri" w:eastAsia="Times New Roman" w:hAnsi="Calibri" w:cs="Calibri"/>
                <w:color w:val="000000"/>
              </w:rPr>
            </w:pPr>
            <w:r w:rsidRPr="0009424D">
              <w:rPr>
                <w:rFonts w:ascii="Calibri" w:eastAsia="Times New Roman" w:hAnsi="Calibri" w:cs="Calibri"/>
                <w:color w:val="000000"/>
              </w:rPr>
              <w:t>Hydrography Dataset</w:t>
            </w:r>
          </w:p>
        </w:tc>
        <w:tc>
          <w:tcPr>
            <w:tcW w:w="1120" w:type="dxa"/>
            <w:tcBorders>
              <w:top w:val="nil"/>
              <w:left w:val="nil"/>
              <w:bottom w:val="nil"/>
              <w:right w:val="nil"/>
            </w:tcBorders>
            <w:shd w:val="clear" w:color="000000" w:fill="FFFFFF"/>
            <w:vAlign w:val="center"/>
            <w:hideMark/>
          </w:tcPr>
          <w:p w14:paraId="6DB75CDC" w14:textId="77777777" w:rsidR="00913803" w:rsidRPr="0009424D" w:rsidRDefault="00913803" w:rsidP="001C31D0">
            <w:pPr>
              <w:spacing w:after="0" w:line="240" w:lineRule="auto"/>
              <w:jc w:val="center"/>
              <w:rPr>
                <w:rFonts w:ascii="Calibri" w:eastAsia="Times New Roman" w:hAnsi="Calibri" w:cs="Calibri"/>
                <w:color w:val="000000"/>
              </w:rPr>
            </w:pPr>
            <w:r w:rsidRPr="0009424D">
              <w:rPr>
                <w:rFonts w:ascii="Calibri" w:eastAsia="Times New Roman" w:hAnsi="Calibri" w:cs="Calibri"/>
                <w:color w:val="000000"/>
              </w:rPr>
              <w:t>Shapefile</w:t>
            </w:r>
          </w:p>
        </w:tc>
        <w:tc>
          <w:tcPr>
            <w:tcW w:w="1480" w:type="dxa"/>
            <w:tcBorders>
              <w:top w:val="nil"/>
              <w:left w:val="nil"/>
              <w:bottom w:val="nil"/>
              <w:right w:val="nil"/>
            </w:tcBorders>
            <w:shd w:val="clear" w:color="000000" w:fill="FFFFFF"/>
            <w:vAlign w:val="center"/>
            <w:hideMark/>
          </w:tcPr>
          <w:p w14:paraId="2E7256DD" w14:textId="77777777" w:rsidR="00913803" w:rsidRPr="0009424D" w:rsidRDefault="00913803" w:rsidP="001C31D0">
            <w:pPr>
              <w:spacing w:after="0" w:line="240" w:lineRule="auto"/>
              <w:jc w:val="center"/>
              <w:rPr>
                <w:rFonts w:ascii="Calibri" w:eastAsia="Times New Roman" w:hAnsi="Calibri" w:cs="Calibri"/>
                <w:color w:val="000000"/>
              </w:rPr>
            </w:pPr>
            <w:r w:rsidRPr="0009424D">
              <w:rPr>
                <w:rFonts w:ascii="Calibri" w:eastAsia="Times New Roman" w:hAnsi="Calibri" w:cs="Calibri"/>
                <w:color w:val="000000"/>
              </w:rPr>
              <w:t>NA</w:t>
            </w:r>
          </w:p>
        </w:tc>
        <w:tc>
          <w:tcPr>
            <w:tcW w:w="2300" w:type="dxa"/>
            <w:tcBorders>
              <w:top w:val="nil"/>
              <w:left w:val="nil"/>
              <w:bottom w:val="nil"/>
              <w:right w:val="nil"/>
            </w:tcBorders>
            <w:shd w:val="clear" w:color="000000" w:fill="FFFFFF"/>
            <w:vAlign w:val="center"/>
            <w:hideMark/>
          </w:tcPr>
          <w:p w14:paraId="737B2856" w14:textId="77777777" w:rsidR="00913803" w:rsidRPr="0009424D" w:rsidRDefault="00913803" w:rsidP="001C31D0">
            <w:pPr>
              <w:spacing w:after="0" w:line="240" w:lineRule="auto"/>
              <w:jc w:val="center"/>
              <w:rPr>
                <w:rFonts w:ascii="Calibri" w:eastAsia="Times New Roman" w:hAnsi="Calibri" w:cs="Calibri"/>
                <w:color w:val="000000"/>
              </w:rPr>
            </w:pPr>
            <w:r w:rsidRPr="0009424D">
              <w:rPr>
                <w:rFonts w:ascii="Calibri" w:eastAsia="Times New Roman" w:hAnsi="Calibri" w:cs="Calibri"/>
                <w:color w:val="000000"/>
              </w:rPr>
              <w:t>Unknown</w:t>
            </w:r>
          </w:p>
        </w:tc>
      </w:tr>
      <w:tr w:rsidR="00913803" w:rsidRPr="0009424D" w14:paraId="28B7240F" w14:textId="77777777" w:rsidTr="001C31D0">
        <w:trPr>
          <w:trHeight w:val="540"/>
        </w:trPr>
        <w:tc>
          <w:tcPr>
            <w:tcW w:w="2140" w:type="dxa"/>
            <w:tcBorders>
              <w:top w:val="nil"/>
              <w:left w:val="nil"/>
              <w:bottom w:val="nil"/>
              <w:right w:val="nil"/>
            </w:tcBorders>
            <w:shd w:val="clear" w:color="000000" w:fill="FFFFFF"/>
            <w:vAlign w:val="center"/>
            <w:hideMark/>
          </w:tcPr>
          <w:p w14:paraId="37CB9044" w14:textId="77777777" w:rsidR="00913803" w:rsidRPr="00615F78" w:rsidRDefault="00913803" w:rsidP="001C31D0">
            <w:pPr>
              <w:spacing w:after="0" w:line="240" w:lineRule="auto"/>
              <w:jc w:val="center"/>
              <w:rPr>
                <w:rFonts w:ascii="Calibri" w:eastAsia="Times New Roman" w:hAnsi="Calibri" w:cs="Calibri"/>
                <w:color w:val="000000"/>
              </w:rPr>
            </w:pPr>
            <w:r w:rsidRPr="00615F78">
              <w:rPr>
                <w:rFonts w:ascii="Calibri" w:eastAsia="Times New Roman" w:hAnsi="Calibri" w:cs="Calibri"/>
                <w:color w:val="000000"/>
              </w:rPr>
              <w:t>University of Washington</w:t>
            </w:r>
          </w:p>
        </w:tc>
        <w:tc>
          <w:tcPr>
            <w:tcW w:w="2000" w:type="dxa"/>
            <w:tcBorders>
              <w:top w:val="nil"/>
              <w:left w:val="nil"/>
              <w:bottom w:val="nil"/>
              <w:right w:val="nil"/>
            </w:tcBorders>
            <w:shd w:val="clear" w:color="000000" w:fill="FFFFFF"/>
            <w:vAlign w:val="center"/>
            <w:hideMark/>
          </w:tcPr>
          <w:p w14:paraId="176A64A9" w14:textId="77777777" w:rsidR="00913803" w:rsidRPr="00615F78" w:rsidRDefault="00913803" w:rsidP="001C31D0">
            <w:pPr>
              <w:spacing w:after="0" w:line="240" w:lineRule="auto"/>
              <w:jc w:val="center"/>
              <w:rPr>
                <w:rFonts w:ascii="Calibri" w:eastAsia="Times New Roman" w:hAnsi="Calibri" w:cs="Calibri"/>
                <w:color w:val="000000"/>
              </w:rPr>
            </w:pPr>
            <w:r w:rsidRPr="00615F78">
              <w:rPr>
                <w:rFonts w:ascii="Calibri" w:eastAsia="Times New Roman" w:hAnsi="Calibri" w:cs="Calibri"/>
                <w:color w:val="000000"/>
              </w:rPr>
              <w:t xml:space="preserve">Land use/land cover </w:t>
            </w:r>
          </w:p>
        </w:tc>
        <w:tc>
          <w:tcPr>
            <w:tcW w:w="1560" w:type="dxa"/>
            <w:tcBorders>
              <w:top w:val="nil"/>
              <w:left w:val="nil"/>
              <w:bottom w:val="nil"/>
              <w:right w:val="nil"/>
            </w:tcBorders>
            <w:shd w:val="clear" w:color="000000" w:fill="FFFFFF"/>
            <w:vAlign w:val="center"/>
            <w:hideMark/>
          </w:tcPr>
          <w:p w14:paraId="67A466B5" w14:textId="77777777" w:rsidR="00913803" w:rsidRPr="00615F78" w:rsidRDefault="00913803" w:rsidP="001C31D0">
            <w:pPr>
              <w:spacing w:after="0" w:line="240" w:lineRule="auto"/>
              <w:jc w:val="center"/>
              <w:rPr>
                <w:rFonts w:ascii="Calibri" w:eastAsia="Times New Roman" w:hAnsi="Calibri" w:cs="Calibri"/>
                <w:color w:val="000000"/>
              </w:rPr>
            </w:pPr>
            <w:r w:rsidRPr="00615F78">
              <w:rPr>
                <w:rFonts w:ascii="Calibri" w:eastAsia="Times New Roman" w:hAnsi="Calibri" w:cs="Calibri"/>
                <w:color w:val="000000"/>
              </w:rPr>
              <w:t>Land Cover/Use</w:t>
            </w:r>
          </w:p>
        </w:tc>
        <w:tc>
          <w:tcPr>
            <w:tcW w:w="1120" w:type="dxa"/>
            <w:tcBorders>
              <w:top w:val="nil"/>
              <w:left w:val="nil"/>
              <w:bottom w:val="nil"/>
              <w:right w:val="nil"/>
            </w:tcBorders>
            <w:shd w:val="clear" w:color="000000" w:fill="FFFFFF"/>
            <w:vAlign w:val="center"/>
            <w:hideMark/>
          </w:tcPr>
          <w:p w14:paraId="29051A40" w14:textId="77777777" w:rsidR="00913803" w:rsidRPr="00615F78" w:rsidRDefault="00913803" w:rsidP="001C31D0">
            <w:pPr>
              <w:spacing w:after="0" w:line="240" w:lineRule="auto"/>
              <w:jc w:val="center"/>
              <w:rPr>
                <w:rFonts w:ascii="Calibri" w:eastAsia="Times New Roman" w:hAnsi="Calibri" w:cs="Calibri"/>
                <w:color w:val="000000"/>
              </w:rPr>
            </w:pPr>
            <w:r w:rsidRPr="00615F78">
              <w:rPr>
                <w:rFonts w:ascii="Calibri" w:eastAsia="Times New Roman" w:hAnsi="Calibri" w:cs="Calibri"/>
                <w:color w:val="000000"/>
              </w:rPr>
              <w:t>Raster</w:t>
            </w:r>
          </w:p>
        </w:tc>
        <w:tc>
          <w:tcPr>
            <w:tcW w:w="1480" w:type="dxa"/>
            <w:tcBorders>
              <w:top w:val="nil"/>
              <w:left w:val="nil"/>
              <w:bottom w:val="nil"/>
              <w:right w:val="nil"/>
            </w:tcBorders>
            <w:shd w:val="clear" w:color="000000" w:fill="FFFFFF"/>
            <w:vAlign w:val="center"/>
            <w:hideMark/>
          </w:tcPr>
          <w:p w14:paraId="43CCE3B0" w14:textId="77777777" w:rsidR="00913803" w:rsidRPr="00615F78" w:rsidRDefault="00913803" w:rsidP="001C31D0">
            <w:pPr>
              <w:spacing w:after="0" w:line="240" w:lineRule="auto"/>
              <w:jc w:val="center"/>
              <w:rPr>
                <w:rFonts w:ascii="Calibri" w:eastAsia="Times New Roman" w:hAnsi="Calibri" w:cs="Calibri"/>
                <w:color w:val="000000"/>
              </w:rPr>
            </w:pPr>
            <w:r w:rsidRPr="00615F78">
              <w:rPr>
                <w:rFonts w:ascii="Calibri" w:eastAsia="Times New Roman" w:hAnsi="Calibri" w:cs="Calibri"/>
                <w:color w:val="000000"/>
              </w:rPr>
              <w:t>1 m</w:t>
            </w:r>
          </w:p>
        </w:tc>
        <w:tc>
          <w:tcPr>
            <w:tcW w:w="2300" w:type="dxa"/>
            <w:tcBorders>
              <w:top w:val="nil"/>
              <w:left w:val="nil"/>
              <w:bottom w:val="nil"/>
              <w:right w:val="nil"/>
            </w:tcBorders>
            <w:shd w:val="clear" w:color="000000" w:fill="FFFFFF"/>
            <w:vAlign w:val="center"/>
            <w:hideMark/>
          </w:tcPr>
          <w:p w14:paraId="2647B9FF" w14:textId="77777777" w:rsidR="00913803" w:rsidRPr="00615F78" w:rsidRDefault="00913803" w:rsidP="001C31D0">
            <w:pPr>
              <w:spacing w:after="0" w:line="240" w:lineRule="auto"/>
              <w:jc w:val="center"/>
              <w:rPr>
                <w:rFonts w:ascii="Calibri" w:eastAsia="Times New Roman" w:hAnsi="Calibri" w:cs="Calibri"/>
                <w:color w:val="000000"/>
              </w:rPr>
            </w:pPr>
            <w:r w:rsidRPr="00615F78">
              <w:rPr>
                <w:rFonts w:ascii="Calibri" w:eastAsia="Times New Roman" w:hAnsi="Calibri" w:cs="Calibri"/>
                <w:color w:val="000000"/>
              </w:rPr>
              <w:t>Unknown</w:t>
            </w:r>
          </w:p>
        </w:tc>
      </w:tr>
      <w:tr w:rsidR="00913803" w:rsidRPr="0009424D" w14:paraId="411A42B6" w14:textId="77777777" w:rsidTr="001C31D0">
        <w:trPr>
          <w:trHeight w:val="870"/>
        </w:trPr>
        <w:tc>
          <w:tcPr>
            <w:tcW w:w="2140" w:type="dxa"/>
            <w:tcBorders>
              <w:top w:val="nil"/>
              <w:left w:val="nil"/>
              <w:bottom w:val="nil"/>
              <w:right w:val="nil"/>
            </w:tcBorders>
            <w:shd w:val="clear" w:color="000000" w:fill="FFFFFF"/>
            <w:vAlign w:val="center"/>
            <w:hideMark/>
          </w:tcPr>
          <w:p w14:paraId="14EF24AD" w14:textId="77777777" w:rsidR="00913803" w:rsidRPr="0009424D" w:rsidRDefault="00913803" w:rsidP="001C31D0">
            <w:pPr>
              <w:spacing w:after="0" w:line="240" w:lineRule="auto"/>
              <w:jc w:val="center"/>
              <w:rPr>
                <w:rFonts w:ascii="Calibri" w:eastAsia="Times New Roman" w:hAnsi="Calibri" w:cs="Calibri"/>
                <w:color w:val="000000"/>
              </w:rPr>
            </w:pPr>
            <w:r w:rsidRPr="0009424D">
              <w:rPr>
                <w:rFonts w:ascii="Calibri" w:eastAsia="Times New Roman" w:hAnsi="Calibri" w:cs="Calibri"/>
                <w:color w:val="000000"/>
              </w:rPr>
              <w:t>National Oceanic and Atmospheric Association (NOAA)</w:t>
            </w:r>
          </w:p>
        </w:tc>
        <w:tc>
          <w:tcPr>
            <w:tcW w:w="2000" w:type="dxa"/>
            <w:tcBorders>
              <w:top w:val="nil"/>
              <w:left w:val="nil"/>
              <w:bottom w:val="nil"/>
              <w:right w:val="nil"/>
            </w:tcBorders>
            <w:shd w:val="clear" w:color="000000" w:fill="FFFFFF"/>
            <w:vAlign w:val="center"/>
            <w:hideMark/>
          </w:tcPr>
          <w:p w14:paraId="355EB06E" w14:textId="77777777" w:rsidR="00913803" w:rsidRPr="0009424D" w:rsidRDefault="00913803" w:rsidP="001C31D0">
            <w:pPr>
              <w:spacing w:after="0" w:line="240" w:lineRule="auto"/>
              <w:jc w:val="center"/>
              <w:rPr>
                <w:rFonts w:ascii="Calibri" w:eastAsia="Times New Roman" w:hAnsi="Calibri" w:cs="Calibri"/>
                <w:color w:val="000000"/>
              </w:rPr>
            </w:pPr>
            <w:r w:rsidRPr="0009424D">
              <w:rPr>
                <w:rFonts w:ascii="Calibri" w:eastAsia="Times New Roman" w:hAnsi="Calibri" w:cs="Calibri"/>
                <w:color w:val="000000"/>
              </w:rPr>
              <w:t>Temperature and Precipitation</w:t>
            </w:r>
          </w:p>
        </w:tc>
        <w:tc>
          <w:tcPr>
            <w:tcW w:w="1560" w:type="dxa"/>
            <w:tcBorders>
              <w:top w:val="nil"/>
              <w:left w:val="nil"/>
              <w:bottom w:val="nil"/>
              <w:right w:val="nil"/>
            </w:tcBorders>
            <w:shd w:val="clear" w:color="000000" w:fill="FFFFFF"/>
            <w:vAlign w:val="center"/>
            <w:hideMark/>
          </w:tcPr>
          <w:p w14:paraId="0CA32C8D" w14:textId="77777777" w:rsidR="00913803" w:rsidRPr="0009424D" w:rsidRDefault="00913803" w:rsidP="001C31D0">
            <w:pPr>
              <w:spacing w:after="0" w:line="240" w:lineRule="auto"/>
              <w:jc w:val="center"/>
              <w:rPr>
                <w:rFonts w:ascii="Calibri" w:eastAsia="Times New Roman" w:hAnsi="Calibri" w:cs="Calibri"/>
                <w:color w:val="000000"/>
              </w:rPr>
            </w:pPr>
            <w:r w:rsidRPr="0009424D">
              <w:rPr>
                <w:rFonts w:ascii="Calibri" w:eastAsia="Times New Roman" w:hAnsi="Calibri" w:cs="Calibri"/>
                <w:color w:val="000000"/>
              </w:rPr>
              <w:t>Daily, Point Location</w:t>
            </w:r>
          </w:p>
        </w:tc>
        <w:tc>
          <w:tcPr>
            <w:tcW w:w="1120" w:type="dxa"/>
            <w:tcBorders>
              <w:top w:val="nil"/>
              <w:left w:val="nil"/>
              <w:bottom w:val="nil"/>
              <w:right w:val="nil"/>
            </w:tcBorders>
            <w:shd w:val="clear" w:color="000000" w:fill="FFFFFF"/>
            <w:vAlign w:val="center"/>
            <w:hideMark/>
          </w:tcPr>
          <w:p w14:paraId="6AF0E6BA" w14:textId="77777777" w:rsidR="00913803" w:rsidRPr="0009424D" w:rsidRDefault="00913803" w:rsidP="001C31D0">
            <w:pPr>
              <w:spacing w:after="0" w:line="240" w:lineRule="auto"/>
              <w:jc w:val="center"/>
              <w:rPr>
                <w:rFonts w:ascii="Calibri" w:eastAsia="Times New Roman" w:hAnsi="Calibri" w:cs="Calibri"/>
                <w:color w:val="000000"/>
              </w:rPr>
            </w:pPr>
            <w:r w:rsidRPr="0009424D">
              <w:rPr>
                <w:rFonts w:ascii="Calibri" w:eastAsia="Times New Roman" w:hAnsi="Calibri" w:cs="Calibri"/>
                <w:color w:val="000000"/>
              </w:rPr>
              <w:t>csv</w:t>
            </w:r>
          </w:p>
        </w:tc>
        <w:tc>
          <w:tcPr>
            <w:tcW w:w="1480" w:type="dxa"/>
            <w:tcBorders>
              <w:top w:val="nil"/>
              <w:left w:val="nil"/>
              <w:bottom w:val="nil"/>
              <w:right w:val="nil"/>
            </w:tcBorders>
            <w:shd w:val="clear" w:color="000000" w:fill="FFFFFF"/>
            <w:vAlign w:val="center"/>
            <w:hideMark/>
          </w:tcPr>
          <w:p w14:paraId="36D04EAE" w14:textId="77777777" w:rsidR="00913803" w:rsidRPr="0009424D" w:rsidRDefault="00913803" w:rsidP="001C31D0">
            <w:pPr>
              <w:spacing w:after="0" w:line="240" w:lineRule="auto"/>
              <w:jc w:val="center"/>
              <w:rPr>
                <w:rFonts w:ascii="Calibri" w:eastAsia="Times New Roman" w:hAnsi="Calibri" w:cs="Calibri"/>
                <w:color w:val="000000"/>
              </w:rPr>
            </w:pPr>
            <w:r w:rsidRPr="0009424D">
              <w:rPr>
                <w:rFonts w:ascii="Calibri" w:eastAsia="Times New Roman" w:hAnsi="Calibri" w:cs="Calibri"/>
                <w:color w:val="000000"/>
              </w:rPr>
              <w:t>NA</w:t>
            </w:r>
          </w:p>
        </w:tc>
        <w:tc>
          <w:tcPr>
            <w:tcW w:w="2300" w:type="dxa"/>
            <w:tcBorders>
              <w:top w:val="nil"/>
              <w:left w:val="nil"/>
              <w:bottom w:val="nil"/>
              <w:right w:val="nil"/>
            </w:tcBorders>
            <w:shd w:val="clear" w:color="000000" w:fill="FFFFFF"/>
            <w:vAlign w:val="center"/>
            <w:hideMark/>
          </w:tcPr>
          <w:p w14:paraId="70672C45" w14:textId="77777777" w:rsidR="00913803" w:rsidRPr="0009424D" w:rsidRDefault="00913803" w:rsidP="001C31D0">
            <w:pPr>
              <w:spacing w:after="0" w:line="240" w:lineRule="auto"/>
              <w:jc w:val="center"/>
              <w:rPr>
                <w:rFonts w:ascii="Calibri" w:eastAsia="Times New Roman" w:hAnsi="Calibri" w:cs="Calibri"/>
                <w:color w:val="000000"/>
              </w:rPr>
            </w:pPr>
            <w:r w:rsidRPr="0009424D">
              <w:rPr>
                <w:rFonts w:ascii="Calibri" w:eastAsia="Times New Roman" w:hAnsi="Calibri" w:cs="Calibri"/>
                <w:color w:val="000000"/>
              </w:rPr>
              <w:t>Unknown</w:t>
            </w:r>
          </w:p>
        </w:tc>
      </w:tr>
      <w:tr w:rsidR="00913803" w:rsidRPr="0009424D" w14:paraId="29EC855F" w14:textId="77777777" w:rsidTr="001C31D0">
        <w:trPr>
          <w:trHeight w:val="540"/>
        </w:trPr>
        <w:tc>
          <w:tcPr>
            <w:tcW w:w="2140" w:type="dxa"/>
            <w:tcBorders>
              <w:top w:val="nil"/>
              <w:left w:val="nil"/>
              <w:bottom w:val="nil"/>
              <w:right w:val="nil"/>
            </w:tcBorders>
            <w:shd w:val="clear" w:color="000000" w:fill="FFFFFF"/>
            <w:vAlign w:val="center"/>
            <w:hideMark/>
          </w:tcPr>
          <w:p w14:paraId="277E0C79" w14:textId="77777777" w:rsidR="00913803" w:rsidRPr="0009424D" w:rsidRDefault="00913803" w:rsidP="001C31D0">
            <w:pPr>
              <w:spacing w:after="0" w:line="240" w:lineRule="auto"/>
              <w:jc w:val="center"/>
              <w:rPr>
                <w:rFonts w:ascii="Calibri" w:eastAsia="Times New Roman" w:hAnsi="Calibri" w:cs="Calibri"/>
                <w:color w:val="000000"/>
              </w:rPr>
            </w:pPr>
            <w:r w:rsidRPr="0009424D">
              <w:rPr>
                <w:rFonts w:ascii="Calibri" w:eastAsia="Times New Roman" w:hAnsi="Calibri" w:cs="Calibri"/>
                <w:color w:val="000000"/>
              </w:rPr>
              <w:t xml:space="preserve">ORNL / </w:t>
            </w:r>
            <w:proofErr w:type="spellStart"/>
            <w:r w:rsidRPr="0009424D">
              <w:rPr>
                <w:rFonts w:ascii="Calibri" w:eastAsia="Times New Roman" w:hAnsi="Calibri" w:cs="Calibri"/>
                <w:color w:val="000000"/>
              </w:rPr>
              <w:t>Daymet</w:t>
            </w:r>
            <w:proofErr w:type="spellEnd"/>
          </w:p>
        </w:tc>
        <w:tc>
          <w:tcPr>
            <w:tcW w:w="2000" w:type="dxa"/>
            <w:tcBorders>
              <w:top w:val="nil"/>
              <w:left w:val="nil"/>
              <w:bottom w:val="nil"/>
              <w:right w:val="nil"/>
            </w:tcBorders>
            <w:shd w:val="clear" w:color="000000" w:fill="FFFFFF"/>
            <w:vAlign w:val="center"/>
            <w:hideMark/>
          </w:tcPr>
          <w:p w14:paraId="29B134F5" w14:textId="77777777" w:rsidR="00913803" w:rsidRPr="0009424D" w:rsidRDefault="00913803" w:rsidP="001C31D0">
            <w:pPr>
              <w:spacing w:after="0" w:line="240" w:lineRule="auto"/>
              <w:jc w:val="center"/>
              <w:rPr>
                <w:rFonts w:ascii="Calibri" w:eastAsia="Times New Roman" w:hAnsi="Calibri" w:cs="Calibri"/>
                <w:color w:val="000000"/>
              </w:rPr>
            </w:pPr>
            <w:r w:rsidRPr="0009424D">
              <w:rPr>
                <w:rFonts w:ascii="Calibri" w:eastAsia="Times New Roman" w:hAnsi="Calibri" w:cs="Calibri"/>
                <w:color w:val="000000"/>
              </w:rPr>
              <w:t>Temperature and Precipitation</w:t>
            </w:r>
          </w:p>
        </w:tc>
        <w:tc>
          <w:tcPr>
            <w:tcW w:w="1560" w:type="dxa"/>
            <w:tcBorders>
              <w:top w:val="nil"/>
              <w:left w:val="nil"/>
              <w:bottom w:val="nil"/>
              <w:right w:val="nil"/>
            </w:tcBorders>
            <w:shd w:val="clear" w:color="000000" w:fill="FFFFFF"/>
            <w:vAlign w:val="center"/>
            <w:hideMark/>
          </w:tcPr>
          <w:p w14:paraId="0E495AEC" w14:textId="77777777" w:rsidR="00913803" w:rsidRPr="0009424D" w:rsidRDefault="00913803" w:rsidP="001C31D0">
            <w:pPr>
              <w:spacing w:after="0" w:line="240" w:lineRule="auto"/>
              <w:jc w:val="center"/>
              <w:rPr>
                <w:rFonts w:ascii="Calibri" w:eastAsia="Times New Roman" w:hAnsi="Calibri" w:cs="Calibri"/>
                <w:color w:val="000000"/>
              </w:rPr>
            </w:pPr>
            <w:r w:rsidRPr="0009424D">
              <w:rPr>
                <w:rFonts w:ascii="Calibri" w:eastAsia="Times New Roman" w:hAnsi="Calibri" w:cs="Calibri"/>
                <w:color w:val="000000"/>
              </w:rPr>
              <w:t>Daily, Point Location</w:t>
            </w:r>
          </w:p>
        </w:tc>
        <w:tc>
          <w:tcPr>
            <w:tcW w:w="1120" w:type="dxa"/>
            <w:tcBorders>
              <w:top w:val="nil"/>
              <w:left w:val="nil"/>
              <w:bottom w:val="nil"/>
              <w:right w:val="nil"/>
            </w:tcBorders>
            <w:shd w:val="clear" w:color="000000" w:fill="FFFFFF"/>
            <w:vAlign w:val="center"/>
            <w:hideMark/>
          </w:tcPr>
          <w:p w14:paraId="2F31C0E4" w14:textId="77777777" w:rsidR="00913803" w:rsidRPr="0009424D" w:rsidRDefault="00913803" w:rsidP="001C31D0">
            <w:pPr>
              <w:spacing w:after="0" w:line="240" w:lineRule="auto"/>
              <w:jc w:val="center"/>
              <w:rPr>
                <w:rFonts w:ascii="Calibri" w:eastAsia="Times New Roman" w:hAnsi="Calibri" w:cs="Calibri"/>
                <w:color w:val="000000"/>
              </w:rPr>
            </w:pPr>
            <w:r w:rsidRPr="0009424D">
              <w:rPr>
                <w:rFonts w:ascii="Calibri" w:eastAsia="Times New Roman" w:hAnsi="Calibri" w:cs="Calibri"/>
                <w:color w:val="000000"/>
              </w:rPr>
              <w:t>csv</w:t>
            </w:r>
          </w:p>
        </w:tc>
        <w:tc>
          <w:tcPr>
            <w:tcW w:w="1480" w:type="dxa"/>
            <w:tcBorders>
              <w:top w:val="nil"/>
              <w:left w:val="nil"/>
              <w:bottom w:val="nil"/>
              <w:right w:val="nil"/>
            </w:tcBorders>
            <w:shd w:val="clear" w:color="000000" w:fill="FFFFFF"/>
            <w:vAlign w:val="center"/>
            <w:hideMark/>
          </w:tcPr>
          <w:p w14:paraId="22C1A44D" w14:textId="77777777" w:rsidR="00913803" w:rsidRPr="0009424D" w:rsidRDefault="00913803" w:rsidP="001C31D0">
            <w:pPr>
              <w:spacing w:after="0" w:line="240" w:lineRule="auto"/>
              <w:jc w:val="center"/>
              <w:rPr>
                <w:rFonts w:ascii="Calibri" w:eastAsia="Times New Roman" w:hAnsi="Calibri" w:cs="Calibri"/>
                <w:color w:val="000000"/>
              </w:rPr>
            </w:pPr>
            <w:r w:rsidRPr="0009424D">
              <w:rPr>
                <w:rFonts w:ascii="Calibri" w:eastAsia="Times New Roman" w:hAnsi="Calibri" w:cs="Calibri"/>
                <w:color w:val="000000"/>
              </w:rPr>
              <w:t>NA</w:t>
            </w:r>
          </w:p>
        </w:tc>
        <w:tc>
          <w:tcPr>
            <w:tcW w:w="2300" w:type="dxa"/>
            <w:tcBorders>
              <w:top w:val="nil"/>
              <w:left w:val="nil"/>
              <w:bottom w:val="nil"/>
              <w:right w:val="nil"/>
            </w:tcBorders>
            <w:shd w:val="clear" w:color="000000" w:fill="FFFFFF"/>
            <w:vAlign w:val="center"/>
            <w:hideMark/>
          </w:tcPr>
          <w:p w14:paraId="79C8DDA9" w14:textId="77777777" w:rsidR="00913803" w:rsidRPr="0009424D" w:rsidRDefault="00913803" w:rsidP="001C31D0">
            <w:pPr>
              <w:spacing w:after="0" w:line="240" w:lineRule="auto"/>
              <w:jc w:val="center"/>
              <w:rPr>
                <w:rFonts w:ascii="Calibri" w:eastAsia="Times New Roman" w:hAnsi="Calibri" w:cs="Calibri"/>
                <w:color w:val="000000"/>
              </w:rPr>
            </w:pPr>
            <w:r w:rsidRPr="0009424D">
              <w:rPr>
                <w:rFonts w:ascii="Calibri" w:eastAsia="Times New Roman" w:hAnsi="Calibri" w:cs="Calibri"/>
                <w:color w:val="000000"/>
              </w:rPr>
              <w:t>Year 2000 Mean Daily Bias: +0.012cm, -0.123 C°</w:t>
            </w:r>
          </w:p>
        </w:tc>
      </w:tr>
      <w:tr w:rsidR="00913803" w:rsidRPr="0009424D" w14:paraId="324596F3" w14:textId="77777777" w:rsidTr="001C31D0">
        <w:trPr>
          <w:trHeight w:val="870"/>
        </w:trPr>
        <w:tc>
          <w:tcPr>
            <w:tcW w:w="2140" w:type="dxa"/>
            <w:tcBorders>
              <w:top w:val="nil"/>
              <w:left w:val="nil"/>
              <w:bottom w:val="nil"/>
              <w:right w:val="nil"/>
            </w:tcBorders>
            <w:shd w:val="clear" w:color="000000" w:fill="FFFFFF"/>
            <w:vAlign w:val="center"/>
            <w:hideMark/>
          </w:tcPr>
          <w:p w14:paraId="71C5536B" w14:textId="77777777" w:rsidR="00913803" w:rsidRPr="0009424D" w:rsidRDefault="00913803" w:rsidP="001C31D0">
            <w:pPr>
              <w:spacing w:after="0" w:line="240" w:lineRule="auto"/>
              <w:jc w:val="center"/>
              <w:rPr>
                <w:rFonts w:ascii="Calibri" w:eastAsia="Times New Roman" w:hAnsi="Calibri" w:cs="Calibri"/>
                <w:color w:val="000000"/>
              </w:rPr>
            </w:pPr>
            <w:r w:rsidRPr="0009424D">
              <w:rPr>
                <w:rFonts w:ascii="Calibri" w:eastAsia="Times New Roman" w:hAnsi="Calibri" w:cs="Calibri"/>
                <w:color w:val="000000"/>
              </w:rPr>
              <w:t>United States Department of Agriculture (USDA)</w:t>
            </w:r>
          </w:p>
        </w:tc>
        <w:tc>
          <w:tcPr>
            <w:tcW w:w="2000" w:type="dxa"/>
            <w:tcBorders>
              <w:top w:val="nil"/>
              <w:left w:val="nil"/>
              <w:bottom w:val="nil"/>
              <w:right w:val="nil"/>
            </w:tcBorders>
            <w:shd w:val="clear" w:color="000000" w:fill="FFFFFF"/>
            <w:vAlign w:val="center"/>
            <w:hideMark/>
          </w:tcPr>
          <w:p w14:paraId="3A1E1BC5" w14:textId="77777777" w:rsidR="00913803" w:rsidRPr="0009424D" w:rsidRDefault="00913803" w:rsidP="001C31D0">
            <w:pPr>
              <w:spacing w:after="0" w:line="240" w:lineRule="auto"/>
              <w:jc w:val="center"/>
              <w:rPr>
                <w:rFonts w:ascii="Calibri" w:eastAsia="Times New Roman" w:hAnsi="Calibri" w:cs="Calibri"/>
                <w:color w:val="000000"/>
              </w:rPr>
            </w:pPr>
            <w:r w:rsidRPr="0009424D">
              <w:rPr>
                <w:rFonts w:ascii="Calibri" w:eastAsia="Times New Roman" w:hAnsi="Calibri" w:cs="Calibri"/>
                <w:color w:val="000000"/>
              </w:rPr>
              <w:t>State Soil Geographic data base</w:t>
            </w:r>
          </w:p>
        </w:tc>
        <w:tc>
          <w:tcPr>
            <w:tcW w:w="1560" w:type="dxa"/>
            <w:tcBorders>
              <w:top w:val="nil"/>
              <w:left w:val="nil"/>
              <w:bottom w:val="nil"/>
              <w:right w:val="nil"/>
            </w:tcBorders>
            <w:shd w:val="clear" w:color="000000" w:fill="FFFFFF"/>
            <w:vAlign w:val="center"/>
            <w:hideMark/>
          </w:tcPr>
          <w:p w14:paraId="301C1D9F" w14:textId="77777777" w:rsidR="00913803" w:rsidRPr="0009424D" w:rsidRDefault="00913803" w:rsidP="001C31D0">
            <w:pPr>
              <w:spacing w:after="0" w:line="240" w:lineRule="auto"/>
              <w:jc w:val="center"/>
              <w:rPr>
                <w:rFonts w:ascii="Calibri" w:eastAsia="Times New Roman" w:hAnsi="Calibri" w:cs="Calibri"/>
                <w:color w:val="000000"/>
              </w:rPr>
            </w:pPr>
            <w:r w:rsidRPr="0009424D">
              <w:rPr>
                <w:rFonts w:ascii="Calibri" w:eastAsia="Times New Roman" w:hAnsi="Calibri" w:cs="Calibri"/>
                <w:color w:val="000000"/>
              </w:rPr>
              <w:t>Soils</w:t>
            </w:r>
          </w:p>
        </w:tc>
        <w:tc>
          <w:tcPr>
            <w:tcW w:w="1120" w:type="dxa"/>
            <w:tcBorders>
              <w:top w:val="nil"/>
              <w:left w:val="nil"/>
              <w:bottom w:val="nil"/>
              <w:right w:val="nil"/>
            </w:tcBorders>
            <w:shd w:val="clear" w:color="000000" w:fill="FFFFFF"/>
            <w:vAlign w:val="center"/>
            <w:hideMark/>
          </w:tcPr>
          <w:p w14:paraId="41A93A6C" w14:textId="77777777" w:rsidR="00913803" w:rsidRPr="0009424D" w:rsidRDefault="00913803" w:rsidP="001C31D0">
            <w:pPr>
              <w:spacing w:after="0" w:line="240" w:lineRule="auto"/>
              <w:jc w:val="center"/>
              <w:rPr>
                <w:rFonts w:ascii="Calibri" w:eastAsia="Times New Roman" w:hAnsi="Calibri" w:cs="Calibri"/>
                <w:color w:val="000000"/>
              </w:rPr>
            </w:pPr>
            <w:r w:rsidRPr="0009424D">
              <w:rPr>
                <w:rFonts w:ascii="Calibri" w:eastAsia="Times New Roman" w:hAnsi="Calibri" w:cs="Calibri"/>
                <w:color w:val="000000"/>
              </w:rPr>
              <w:t>Raster</w:t>
            </w:r>
          </w:p>
        </w:tc>
        <w:tc>
          <w:tcPr>
            <w:tcW w:w="1480" w:type="dxa"/>
            <w:tcBorders>
              <w:top w:val="nil"/>
              <w:left w:val="nil"/>
              <w:bottom w:val="nil"/>
              <w:right w:val="nil"/>
            </w:tcBorders>
            <w:shd w:val="clear" w:color="000000" w:fill="FFFFFF"/>
            <w:vAlign w:val="center"/>
            <w:hideMark/>
          </w:tcPr>
          <w:p w14:paraId="14331D06" w14:textId="77777777" w:rsidR="00913803" w:rsidRPr="0009424D" w:rsidRDefault="00913803" w:rsidP="001C31D0">
            <w:pPr>
              <w:spacing w:after="0" w:line="240" w:lineRule="auto"/>
              <w:jc w:val="center"/>
              <w:rPr>
                <w:rFonts w:ascii="Calibri" w:eastAsia="Times New Roman" w:hAnsi="Calibri" w:cs="Calibri"/>
                <w:color w:val="000000"/>
              </w:rPr>
            </w:pPr>
            <w:r w:rsidRPr="0009424D">
              <w:rPr>
                <w:rFonts w:ascii="Calibri" w:eastAsia="Times New Roman" w:hAnsi="Calibri" w:cs="Calibri"/>
                <w:color w:val="000000"/>
              </w:rPr>
              <w:t>10 m</w:t>
            </w:r>
          </w:p>
        </w:tc>
        <w:tc>
          <w:tcPr>
            <w:tcW w:w="2300" w:type="dxa"/>
            <w:tcBorders>
              <w:top w:val="nil"/>
              <w:left w:val="nil"/>
              <w:bottom w:val="nil"/>
              <w:right w:val="nil"/>
            </w:tcBorders>
            <w:shd w:val="clear" w:color="000000" w:fill="FFFFFF"/>
            <w:vAlign w:val="center"/>
            <w:hideMark/>
          </w:tcPr>
          <w:p w14:paraId="07ED3637" w14:textId="77777777" w:rsidR="00913803" w:rsidRPr="0009424D" w:rsidRDefault="00913803" w:rsidP="001C31D0">
            <w:pPr>
              <w:spacing w:after="0" w:line="240" w:lineRule="auto"/>
              <w:jc w:val="center"/>
              <w:rPr>
                <w:rFonts w:ascii="Calibri" w:eastAsia="Times New Roman" w:hAnsi="Calibri" w:cs="Calibri"/>
                <w:color w:val="000000"/>
              </w:rPr>
            </w:pPr>
            <w:r w:rsidRPr="0009424D">
              <w:rPr>
                <w:rFonts w:ascii="Calibri" w:eastAsia="Times New Roman" w:hAnsi="Calibri" w:cs="Calibri"/>
                <w:color w:val="000000"/>
              </w:rPr>
              <w:t>Highly dependent on scale and field methods</w:t>
            </w:r>
          </w:p>
        </w:tc>
      </w:tr>
    </w:tbl>
    <w:p w14:paraId="37A0516E" w14:textId="1C60CA25" w:rsidR="00913803" w:rsidRDefault="00913803"/>
    <w:p w14:paraId="4837B778" w14:textId="1C6A52BD" w:rsidR="00913803" w:rsidRDefault="00913803"/>
    <w:p w14:paraId="35F4CE90" w14:textId="0BA5431B" w:rsidR="00C97B92" w:rsidRDefault="00C97B92"/>
    <w:p w14:paraId="25CC1910" w14:textId="738E5305" w:rsidR="00C97B92" w:rsidRDefault="00C97B92" w:rsidP="00C97B92">
      <w:pPr>
        <w:ind w:firstLine="360"/>
      </w:pPr>
    </w:p>
    <w:p w14:paraId="3613D7F6" w14:textId="3250B6A2" w:rsidR="00C97B92" w:rsidRDefault="00C97B92" w:rsidP="00C97B92">
      <w:pPr>
        <w:ind w:firstLine="360"/>
      </w:pPr>
    </w:p>
    <w:p w14:paraId="5D7B3C84" w14:textId="5BCD81B9" w:rsidR="00C97B92" w:rsidRDefault="00C97B92" w:rsidP="00C97B92">
      <w:pPr>
        <w:ind w:firstLine="360"/>
      </w:pPr>
    </w:p>
    <w:p w14:paraId="75F67404" w14:textId="0ACDA72E" w:rsidR="00C97B92" w:rsidRDefault="00C97B92" w:rsidP="00C97B92">
      <w:pPr>
        <w:ind w:firstLine="360"/>
      </w:pPr>
    </w:p>
    <w:p w14:paraId="0E934E94" w14:textId="443A4674" w:rsidR="00C97B92" w:rsidRDefault="00C97B92" w:rsidP="00C97B92">
      <w:pPr>
        <w:ind w:firstLine="360"/>
      </w:pPr>
    </w:p>
    <w:p w14:paraId="0AAD9CF2" w14:textId="416AAA5C" w:rsidR="00C97B92" w:rsidRDefault="00C97B92" w:rsidP="00C97B92">
      <w:pPr>
        <w:ind w:firstLine="360"/>
      </w:pPr>
    </w:p>
    <w:p w14:paraId="341658F9" w14:textId="58602238" w:rsidR="00C97B92" w:rsidRDefault="00C97B92" w:rsidP="00C97B92">
      <w:pPr>
        <w:ind w:firstLine="360"/>
      </w:pPr>
    </w:p>
    <w:p w14:paraId="7B0DAF68" w14:textId="570F2CA7" w:rsidR="00C97B92" w:rsidRDefault="00C97B92" w:rsidP="00C97B92">
      <w:pPr>
        <w:ind w:firstLine="360"/>
      </w:pPr>
    </w:p>
    <w:p w14:paraId="7C30F6E1" w14:textId="7D7C0B5F" w:rsidR="00C97B92" w:rsidRDefault="00C97B92" w:rsidP="00C97B92">
      <w:pPr>
        <w:ind w:firstLine="360"/>
      </w:pPr>
    </w:p>
    <w:p w14:paraId="1ACD429C" w14:textId="4F812154" w:rsidR="00C97B92" w:rsidRDefault="00C97B92" w:rsidP="00C97B92">
      <w:pPr>
        <w:ind w:firstLine="360"/>
      </w:pPr>
    </w:p>
    <w:p w14:paraId="27E8785F" w14:textId="1C5E9AB9" w:rsidR="00C97B92" w:rsidRDefault="00C97B92" w:rsidP="00C97B92">
      <w:pPr>
        <w:ind w:firstLine="360"/>
      </w:pPr>
    </w:p>
    <w:p w14:paraId="7462663F" w14:textId="7DF9842E" w:rsidR="00C97B92" w:rsidRDefault="00C97B92" w:rsidP="00C97B92">
      <w:pPr>
        <w:ind w:firstLine="360"/>
      </w:pPr>
    </w:p>
    <w:p w14:paraId="6850DE4E" w14:textId="77777777" w:rsidR="00C97B92" w:rsidRDefault="00C97B92" w:rsidP="00C97B92">
      <w:pPr>
        <w:ind w:firstLine="360"/>
      </w:pPr>
    </w:p>
    <w:p w14:paraId="66C2E1AB" w14:textId="1570EE1B" w:rsidR="0036692E" w:rsidRDefault="0036692E" w:rsidP="0036692E">
      <w:pPr>
        <w:jc w:val="center"/>
      </w:pPr>
      <w:r>
        <w:t>Table 3. An overview of the discharge calibration process for the Taylor Creek watershed.</w:t>
      </w:r>
    </w:p>
    <w:tbl>
      <w:tblPr>
        <w:tblStyle w:val="TableGrid"/>
        <w:tblW w:w="0" w:type="auto"/>
        <w:jc w:val="center"/>
        <w:tblLook w:val="04A0" w:firstRow="1" w:lastRow="0" w:firstColumn="1" w:lastColumn="0" w:noHBand="0" w:noVBand="1"/>
      </w:tblPr>
      <w:tblGrid>
        <w:gridCol w:w="2337"/>
        <w:gridCol w:w="2337"/>
        <w:gridCol w:w="2337"/>
        <w:gridCol w:w="2337"/>
      </w:tblGrid>
      <w:tr w:rsidR="0036692E" w:rsidRPr="004724F2" w14:paraId="4C3B03E1" w14:textId="77777777" w:rsidTr="00B067BE">
        <w:trPr>
          <w:jc w:val="center"/>
        </w:trPr>
        <w:tc>
          <w:tcPr>
            <w:tcW w:w="2337" w:type="dxa"/>
          </w:tcPr>
          <w:p w14:paraId="5D58487E" w14:textId="77777777" w:rsidR="0036692E" w:rsidRPr="004724F2" w:rsidRDefault="0036692E" w:rsidP="00B067BE">
            <w:pPr>
              <w:jc w:val="center"/>
              <w:rPr>
                <w:b/>
              </w:rPr>
            </w:pPr>
            <w:r>
              <w:rPr>
                <w:b/>
              </w:rPr>
              <w:t>Parameter</w:t>
            </w:r>
          </w:p>
        </w:tc>
        <w:tc>
          <w:tcPr>
            <w:tcW w:w="2337" w:type="dxa"/>
          </w:tcPr>
          <w:p w14:paraId="1EE1EEC7" w14:textId="77777777" w:rsidR="0036692E" w:rsidRDefault="0036692E" w:rsidP="00B067BE">
            <w:pPr>
              <w:jc w:val="center"/>
              <w:rPr>
                <w:b/>
              </w:rPr>
            </w:pPr>
            <w:r>
              <w:rPr>
                <w:b/>
              </w:rPr>
              <w:t>Uncalibrated Ranges</w:t>
            </w:r>
          </w:p>
        </w:tc>
        <w:tc>
          <w:tcPr>
            <w:tcW w:w="2337" w:type="dxa"/>
          </w:tcPr>
          <w:p w14:paraId="5C921C70" w14:textId="77777777" w:rsidR="0036692E" w:rsidRPr="004724F2" w:rsidRDefault="0036692E" w:rsidP="00B067BE">
            <w:pPr>
              <w:jc w:val="center"/>
              <w:rPr>
                <w:b/>
              </w:rPr>
            </w:pPr>
            <w:r>
              <w:rPr>
                <w:b/>
              </w:rPr>
              <w:t xml:space="preserve">Calibrated Ranges </w:t>
            </w:r>
            <w:r>
              <w:rPr>
                <w:b/>
              </w:rPr>
              <w:br/>
              <w:t>(NSE &gt; 0.6)</w:t>
            </w:r>
          </w:p>
        </w:tc>
        <w:tc>
          <w:tcPr>
            <w:tcW w:w="2337" w:type="dxa"/>
          </w:tcPr>
          <w:p w14:paraId="6C59CDDA" w14:textId="77777777" w:rsidR="0036692E" w:rsidRDefault="0036692E" w:rsidP="00B067BE">
            <w:pPr>
              <w:jc w:val="center"/>
              <w:rPr>
                <w:b/>
              </w:rPr>
            </w:pPr>
            <w:r>
              <w:rPr>
                <w:b/>
              </w:rPr>
              <w:t>Final Calibrated Value</w:t>
            </w:r>
          </w:p>
        </w:tc>
      </w:tr>
      <w:tr w:rsidR="0036692E" w14:paraId="4B6EF968" w14:textId="77777777" w:rsidTr="00B067BE">
        <w:trPr>
          <w:jc w:val="center"/>
        </w:trPr>
        <w:tc>
          <w:tcPr>
            <w:tcW w:w="2337" w:type="dxa"/>
          </w:tcPr>
          <w:p w14:paraId="0F10A6EF" w14:textId="117687A0" w:rsidR="0036692E" w:rsidRDefault="008420FF" w:rsidP="00B067BE">
            <w:r>
              <w:t>b</w:t>
            </w:r>
            <w:r w:rsidR="0036692E">
              <w:t xml:space="preserve">e </w:t>
            </w:r>
          </w:p>
        </w:tc>
        <w:tc>
          <w:tcPr>
            <w:tcW w:w="2337" w:type="dxa"/>
          </w:tcPr>
          <w:p w14:paraId="0CE0CA49" w14:textId="77777777" w:rsidR="0036692E" w:rsidRDefault="0036692E" w:rsidP="00B067BE">
            <w:r>
              <w:t>5 - 15</w:t>
            </w:r>
          </w:p>
        </w:tc>
        <w:tc>
          <w:tcPr>
            <w:tcW w:w="2337" w:type="dxa"/>
          </w:tcPr>
          <w:p w14:paraId="26BD137C" w14:textId="77777777" w:rsidR="0036692E" w:rsidRDefault="0036692E" w:rsidP="00B067BE">
            <w:r>
              <w:t>5 - 15</w:t>
            </w:r>
          </w:p>
        </w:tc>
        <w:tc>
          <w:tcPr>
            <w:tcW w:w="2337" w:type="dxa"/>
          </w:tcPr>
          <w:p w14:paraId="3EA14208" w14:textId="77777777" w:rsidR="0036692E" w:rsidRDefault="0036692E" w:rsidP="00B067BE">
            <w:r>
              <w:t>7</w:t>
            </w:r>
          </w:p>
        </w:tc>
      </w:tr>
      <w:tr w:rsidR="0036692E" w14:paraId="68175C5F" w14:textId="77777777" w:rsidTr="00B067BE">
        <w:trPr>
          <w:jc w:val="center"/>
        </w:trPr>
        <w:tc>
          <w:tcPr>
            <w:tcW w:w="2337" w:type="dxa"/>
          </w:tcPr>
          <w:p w14:paraId="7B62F613" w14:textId="5277CB38" w:rsidR="0036692E" w:rsidRDefault="005A72F0" w:rsidP="00B067BE">
            <w:proofErr w:type="spellStart"/>
            <w:r>
              <w:t>p</w:t>
            </w:r>
            <w:r w:rsidR="0036692E">
              <w:t>etparam</w:t>
            </w:r>
            <w:proofErr w:type="spellEnd"/>
            <w:r w:rsidR="0036692E">
              <w:t xml:space="preserve"> 1 (</w:t>
            </w:r>
            <w:r w:rsidR="00653790">
              <w:t>C</w:t>
            </w:r>
            <w:r w:rsidR="0036692E">
              <w:t>onifer)</w:t>
            </w:r>
          </w:p>
        </w:tc>
        <w:tc>
          <w:tcPr>
            <w:tcW w:w="2337" w:type="dxa"/>
          </w:tcPr>
          <w:p w14:paraId="1E873B4E" w14:textId="77777777" w:rsidR="0036692E" w:rsidRDefault="0036692E" w:rsidP="00B067BE">
            <w:r>
              <w:t>0.25 - 1.0</w:t>
            </w:r>
          </w:p>
        </w:tc>
        <w:tc>
          <w:tcPr>
            <w:tcW w:w="2337" w:type="dxa"/>
          </w:tcPr>
          <w:p w14:paraId="44FAD150" w14:textId="77777777" w:rsidR="0036692E" w:rsidRDefault="0036692E" w:rsidP="00B067BE">
            <w:r>
              <w:t xml:space="preserve">0.27 - 0.92 </w:t>
            </w:r>
          </w:p>
        </w:tc>
        <w:tc>
          <w:tcPr>
            <w:tcW w:w="2337" w:type="dxa"/>
          </w:tcPr>
          <w:p w14:paraId="653CC9D2" w14:textId="77777777" w:rsidR="0036692E" w:rsidRDefault="0036692E" w:rsidP="00B067BE">
            <w:r>
              <w:t>0.99</w:t>
            </w:r>
          </w:p>
        </w:tc>
      </w:tr>
      <w:tr w:rsidR="0036692E" w14:paraId="44582602" w14:textId="77777777" w:rsidTr="00B067BE">
        <w:trPr>
          <w:jc w:val="center"/>
        </w:trPr>
        <w:tc>
          <w:tcPr>
            <w:tcW w:w="2337" w:type="dxa"/>
          </w:tcPr>
          <w:p w14:paraId="633F959B" w14:textId="3F9C1DDC" w:rsidR="0036692E" w:rsidRDefault="005A72F0" w:rsidP="00B067BE">
            <w:proofErr w:type="spellStart"/>
            <w:r>
              <w:t>p</w:t>
            </w:r>
            <w:r w:rsidR="0036692E">
              <w:t>etparam</w:t>
            </w:r>
            <w:proofErr w:type="spellEnd"/>
            <w:r w:rsidR="0036692E">
              <w:t xml:space="preserve"> 1 (</w:t>
            </w:r>
            <w:r w:rsidR="00653790">
              <w:t>G</w:t>
            </w:r>
            <w:r w:rsidR="0036692E">
              <w:t>rass)</w:t>
            </w:r>
          </w:p>
        </w:tc>
        <w:tc>
          <w:tcPr>
            <w:tcW w:w="2337" w:type="dxa"/>
          </w:tcPr>
          <w:p w14:paraId="195B4722" w14:textId="77777777" w:rsidR="0036692E" w:rsidRDefault="0036692E" w:rsidP="00B067BE">
            <w:r>
              <w:t>0.25 - 1.0</w:t>
            </w:r>
          </w:p>
        </w:tc>
        <w:tc>
          <w:tcPr>
            <w:tcW w:w="2337" w:type="dxa"/>
          </w:tcPr>
          <w:p w14:paraId="5DC4A570" w14:textId="77777777" w:rsidR="0036692E" w:rsidRDefault="0036692E" w:rsidP="00B067BE">
            <w:r>
              <w:t>0.25 - 0.99</w:t>
            </w:r>
          </w:p>
        </w:tc>
        <w:tc>
          <w:tcPr>
            <w:tcW w:w="2337" w:type="dxa"/>
          </w:tcPr>
          <w:p w14:paraId="5C0B9B78" w14:textId="77777777" w:rsidR="0036692E" w:rsidRDefault="0036692E" w:rsidP="00B067BE">
            <w:r>
              <w:t>0.96</w:t>
            </w:r>
          </w:p>
        </w:tc>
      </w:tr>
      <w:tr w:rsidR="0036692E" w14:paraId="408F90AC" w14:textId="77777777" w:rsidTr="00B067BE">
        <w:trPr>
          <w:jc w:val="center"/>
        </w:trPr>
        <w:tc>
          <w:tcPr>
            <w:tcW w:w="2337" w:type="dxa"/>
          </w:tcPr>
          <w:p w14:paraId="04B6E549" w14:textId="77777777" w:rsidR="0036692E" w:rsidRDefault="0036692E" w:rsidP="00B067BE">
            <w:proofErr w:type="spellStart"/>
            <w:r>
              <w:t>ksLat</w:t>
            </w:r>
            <w:proofErr w:type="spellEnd"/>
          </w:p>
        </w:tc>
        <w:tc>
          <w:tcPr>
            <w:tcW w:w="2337" w:type="dxa"/>
          </w:tcPr>
          <w:p w14:paraId="7786CABA" w14:textId="77777777" w:rsidR="0036692E" w:rsidRDefault="0036692E" w:rsidP="00B067BE">
            <w:r>
              <w:t>0.00001 - 0.001</w:t>
            </w:r>
          </w:p>
        </w:tc>
        <w:tc>
          <w:tcPr>
            <w:tcW w:w="2337" w:type="dxa"/>
          </w:tcPr>
          <w:p w14:paraId="091C3E08" w14:textId="77777777" w:rsidR="0036692E" w:rsidRDefault="0036692E" w:rsidP="00B067BE">
            <w:r>
              <w:t>0.00001 - 0.0001</w:t>
            </w:r>
          </w:p>
        </w:tc>
        <w:tc>
          <w:tcPr>
            <w:tcW w:w="2337" w:type="dxa"/>
          </w:tcPr>
          <w:p w14:paraId="1B846125" w14:textId="77777777" w:rsidR="0036692E" w:rsidRDefault="0036692E" w:rsidP="00B067BE">
            <w:r>
              <w:t>0.00009</w:t>
            </w:r>
          </w:p>
        </w:tc>
      </w:tr>
      <w:tr w:rsidR="0036692E" w14:paraId="3C92A6A6" w14:textId="77777777" w:rsidTr="00B067BE">
        <w:trPr>
          <w:jc w:val="center"/>
        </w:trPr>
        <w:tc>
          <w:tcPr>
            <w:tcW w:w="2337" w:type="dxa"/>
          </w:tcPr>
          <w:p w14:paraId="5EADF438" w14:textId="77777777" w:rsidR="0036692E" w:rsidRPr="004724F2" w:rsidRDefault="0036692E" w:rsidP="00B067BE">
            <w:proofErr w:type="spellStart"/>
            <w:r>
              <w:t>ksVert</w:t>
            </w:r>
            <w:proofErr w:type="spellEnd"/>
          </w:p>
        </w:tc>
        <w:tc>
          <w:tcPr>
            <w:tcW w:w="2337" w:type="dxa"/>
          </w:tcPr>
          <w:p w14:paraId="527EEB19" w14:textId="77777777" w:rsidR="0036692E" w:rsidRDefault="0036692E" w:rsidP="00B067BE">
            <w:r>
              <w:t>0.0005 - 0.005</w:t>
            </w:r>
          </w:p>
        </w:tc>
        <w:tc>
          <w:tcPr>
            <w:tcW w:w="2337" w:type="dxa"/>
          </w:tcPr>
          <w:p w14:paraId="6A0E075B" w14:textId="77777777" w:rsidR="0036692E" w:rsidRDefault="0036692E" w:rsidP="00B067BE">
            <w:r>
              <w:t>0.001 - 0.005</w:t>
            </w:r>
          </w:p>
        </w:tc>
        <w:tc>
          <w:tcPr>
            <w:tcW w:w="2337" w:type="dxa"/>
          </w:tcPr>
          <w:p w14:paraId="373D0FC4" w14:textId="77777777" w:rsidR="0036692E" w:rsidRDefault="0036692E" w:rsidP="00B067BE">
            <w:r>
              <w:t>0.002</w:t>
            </w:r>
          </w:p>
        </w:tc>
      </w:tr>
      <w:tr w:rsidR="0036692E" w14:paraId="05347E01" w14:textId="77777777" w:rsidTr="00B067BE">
        <w:trPr>
          <w:jc w:val="center"/>
        </w:trPr>
        <w:tc>
          <w:tcPr>
            <w:tcW w:w="2337" w:type="dxa"/>
          </w:tcPr>
          <w:p w14:paraId="610FFCFA" w14:textId="452B1BCB" w:rsidR="0036692E" w:rsidRDefault="0036692E" w:rsidP="00B067BE">
            <w:proofErr w:type="spellStart"/>
            <w:r>
              <w:t>surfaceKs</w:t>
            </w:r>
            <w:proofErr w:type="spellEnd"/>
            <w:r>
              <w:t xml:space="preserve"> </w:t>
            </w:r>
          </w:p>
        </w:tc>
        <w:tc>
          <w:tcPr>
            <w:tcW w:w="2337" w:type="dxa"/>
          </w:tcPr>
          <w:p w14:paraId="3D68F862" w14:textId="77777777" w:rsidR="0036692E" w:rsidRDefault="0036692E" w:rsidP="00B067BE">
            <w:r>
              <w:t>500 - 25000</w:t>
            </w:r>
          </w:p>
        </w:tc>
        <w:tc>
          <w:tcPr>
            <w:tcW w:w="2337" w:type="dxa"/>
          </w:tcPr>
          <w:p w14:paraId="7F0DA136" w14:textId="77777777" w:rsidR="0036692E" w:rsidRDefault="0036692E" w:rsidP="00B067BE">
            <w:r>
              <w:t>522 - 3023</w:t>
            </w:r>
          </w:p>
        </w:tc>
        <w:tc>
          <w:tcPr>
            <w:tcW w:w="2337" w:type="dxa"/>
          </w:tcPr>
          <w:p w14:paraId="48EE9E1C" w14:textId="77777777" w:rsidR="0036692E" w:rsidRDefault="0036692E" w:rsidP="00B067BE">
            <w:r>
              <w:t>800</w:t>
            </w:r>
          </w:p>
        </w:tc>
      </w:tr>
    </w:tbl>
    <w:p w14:paraId="49D29A12" w14:textId="25BC8771" w:rsidR="0036692E" w:rsidRDefault="0036692E" w:rsidP="0036692E"/>
    <w:p w14:paraId="4CA4D28A" w14:textId="6A2DE5D3" w:rsidR="00A36540" w:rsidRDefault="00A36540" w:rsidP="0036692E"/>
    <w:p w14:paraId="7DD6CCDB" w14:textId="77777777" w:rsidR="00A36540" w:rsidRDefault="00A36540" w:rsidP="0036692E"/>
    <w:p w14:paraId="21EA352F" w14:textId="339786D0" w:rsidR="00C97B92" w:rsidRDefault="00C97B92" w:rsidP="00C97B92">
      <w:pPr>
        <w:ind w:firstLine="360"/>
        <w:jc w:val="center"/>
      </w:pPr>
      <w:r>
        <w:t xml:space="preserve">Table </w:t>
      </w:r>
      <w:r w:rsidR="0036692E">
        <w:t>4</w:t>
      </w:r>
      <w:r>
        <w:t>. Overview of soil characteristics used in the watershed model simulations.</w:t>
      </w:r>
    </w:p>
    <w:tbl>
      <w:tblPr>
        <w:tblStyle w:val="TableGrid"/>
        <w:tblW w:w="0" w:type="auto"/>
        <w:jc w:val="center"/>
        <w:tblLook w:val="04A0" w:firstRow="1" w:lastRow="0" w:firstColumn="1" w:lastColumn="0" w:noHBand="0" w:noVBand="1"/>
      </w:tblPr>
      <w:tblGrid>
        <w:gridCol w:w="2337"/>
        <w:gridCol w:w="2337"/>
        <w:gridCol w:w="2338"/>
        <w:gridCol w:w="2338"/>
      </w:tblGrid>
      <w:tr w:rsidR="00C97B92" w14:paraId="023332E9" w14:textId="77777777" w:rsidTr="001C31D0">
        <w:trPr>
          <w:jc w:val="center"/>
        </w:trPr>
        <w:tc>
          <w:tcPr>
            <w:tcW w:w="2337" w:type="dxa"/>
          </w:tcPr>
          <w:p w14:paraId="310712A8" w14:textId="77777777" w:rsidR="00C97B92" w:rsidRPr="004724F2" w:rsidRDefault="00C97B92" w:rsidP="001C31D0">
            <w:pPr>
              <w:rPr>
                <w:b/>
              </w:rPr>
            </w:pPr>
            <w:r w:rsidRPr="004724F2">
              <w:rPr>
                <w:b/>
              </w:rPr>
              <w:t>Soil Property</w:t>
            </w:r>
          </w:p>
        </w:tc>
        <w:tc>
          <w:tcPr>
            <w:tcW w:w="2337" w:type="dxa"/>
          </w:tcPr>
          <w:p w14:paraId="148062B5" w14:textId="77777777" w:rsidR="00B52E4F" w:rsidRDefault="00C97B92" w:rsidP="001C31D0">
            <w:pPr>
              <w:rPr>
                <w:b/>
              </w:rPr>
            </w:pPr>
            <w:r w:rsidRPr="004724F2">
              <w:rPr>
                <w:b/>
              </w:rPr>
              <w:t>General</w:t>
            </w:r>
            <w:r w:rsidR="00540D40">
              <w:rPr>
                <w:b/>
              </w:rPr>
              <w:t xml:space="preserve"> </w:t>
            </w:r>
          </w:p>
          <w:p w14:paraId="776394EA" w14:textId="4D92D19D" w:rsidR="00C97B92" w:rsidRPr="004724F2" w:rsidRDefault="00540D40" w:rsidP="001C31D0">
            <w:pPr>
              <w:rPr>
                <w:b/>
              </w:rPr>
            </w:pPr>
            <w:r>
              <w:rPr>
                <w:b/>
              </w:rPr>
              <w:t>(</w:t>
            </w:r>
            <w:r w:rsidR="00B52E4F">
              <w:rPr>
                <w:b/>
              </w:rPr>
              <w:t xml:space="preserve">Sandy Loam, </w:t>
            </w:r>
            <w:r>
              <w:rPr>
                <w:b/>
              </w:rPr>
              <w:t>4 layers</w:t>
            </w:r>
            <w:r w:rsidR="00B52E4F">
              <w:rPr>
                <w:b/>
              </w:rPr>
              <w:t>)</w:t>
            </w:r>
            <w:r w:rsidR="00B52E4F">
              <w:rPr>
                <w:b/>
              </w:rPr>
              <w:br/>
              <w:t>McKane et al. (2014)</w:t>
            </w:r>
          </w:p>
        </w:tc>
        <w:tc>
          <w:tcPr>
            <w:tcW w:w="2338" w:type="dxa"/>
          </w:tcPr>
          <w:p w14:paraId="62A70F5A" w14:textId="77777777" w:rsidR="00C97B92" w:rsidRDefault="00C97B92" w:rsidP="001C31D0">
            <w:pPr>
              <w:rPr>
                <w:b/>
              </w:rPr>
            </w:pPr>
            <w:r>
              <w:rPr>
                <w:b/>
              </w:rPr>
              <w:t xml:space="preserve">Extensive </w:t>
            </w:r>
            <w:r w:rsidRPr="004724F2">
              <w:rPr>
                <w:b/>
              </w:rPr>
              <w:t>Green Roofs (1</w:t>
            </w:r>
            <w:r w:rsidRPr="004724F2">
              <w:rPr>
                <w:b/>
                <w:vertAlign w:val="superscript"/>
              </w:rPr>
              <w:t>st</w:t>
            </w:r>
            <w:r w:rsidRPr="004724F2">
              <w:rPr>
                <w:b/>
              </w:rPr>
              <w:t xml:space="preserve"> layer)</w:t>
            </w:r>
          </w:p>
          <w:p w14:paraId="4254C5B3" w14:textId="4FE6BF2D" w:rsidR="00B52E4F" w:rsidRPr="004724F2" w:rsidRDefault="00B52E4F" w:rsidP="001C31D0">
            <w:pPr>
              <w:rPr>
                <w:b/>
              </w:rPr>
            </w:pPr>
            <w:proofErr w:type="spellStart"/>
            <w:r>
              <w:rPr>
                <w:b/>
              </w:rPr>
              <w:t>Rooflite</w:t>
            </w:r>
            <w:proofErr w:type="spellEnd"/>
            <w:r>
              <w:rPr>
                <w:b/>
              </w:rPr>
              <w:t xml:space="preserve"> (2020)</w:t>
            </w:r>
          </w:p>
        </w:tc>
        <w:tc>
          <w:tcPr>
            <w:tcW w:w="2338" w:type="dxa"/>
          </w:tcPr>
          <w:p w14:paraId="50E3567F" w14:textId="77777777" w:rsidR="00C97B92" w:rsidRDefault="00C97B92" w:rsidP="001C31D0">
            <w:pPr>
              <w:rPr>
                <w:b/>
              </w:rPr>
            </w:pPr>
            <w:r>
              <w:rPr>
                <w:b/>
              </w:rPr>
              <w:t>Intensive</w:t>
            </w:r>
            <w:r w:rsidRPr="004724F2">
              <w:rPr>
                <w:b/>
              </w:rPr>
              <w:t xml:space="preserve"> Green Roofs (1</w:t>
            </w:r>
            <w:r w:rsidRPr="004724F2">
              <w:rPr>
                <w:b/>
                <w:vertAlign w:val="superscript"/>
              </w:rPr>
              <w:t>st</w:t>
            </w:r>
            <w:r w:rsidRPr="004724F2">
              <w:rPr>
                <w:b/>
              </w:rPr>
              <w:t xml:space="preserve"> layer)</w:t>
            </w:r>
          </w:p>
          <w:p w14:paraId="4931450F" w14:textId="6652A4EC" w:rsidR="00132C24" w:rsidRPr="004724F2" w:rsidRDefault="00132C24" w:rsidP="001C31D0">
            <w:pPr>
              <w:rPr>
                <w:b/>
              </w:rPr>
            </w:pPr>
            <w:proofErr w:type="spellStart"/>
            <w:r>
              <w:rPr>
                <w:b/>
              </w:rPr>
              <w:t>Rooflite</w:t>
            </w:r>
            <w:proofErr w:type="spellEnd"/>
            <w:r>
              <w:rPr>
                <w:b/>
              </w:rPr>
              <w:t xml:space="preserve"> (2020)</w:t>
            </w:r>
          </w:p>
        </w:tc>
      </w:tr>
      <w:tr w:rsidR="00C97B92" w14:paraId="3DD8C161" w14:textId="77777777" w:rsidTr="001C31D0">
        <w:trPr>
          <w:jc w:val="center"/>
        </w:trPr>
        <w:tc>
          <w:tcPr>
            <w:tcW w:w="2337" w:type="dxa"/>
          </w:tcPr>
          <w:p w14:paraId="0134BBB0" w14:textId="77777777" w:rsidR="00C97B92" w:rsidRDefault="00C97B92" w:rsidP="001C31D0">
            <w:r>
              <w:t>Porosity (v/v)</w:t>
            </w:r>
          </w:p>
        </w:tc>
        <w:tc>
          <w:tcPr>
            <w:tcW w:w="2337" w:type="dxa"/>
          </w:tcPr>
          <w:p w14:paraId="5F10F467" w14:textId="77777777" w:rsidR="00C97B92" w:rsidRDefault="00C97B92" w:rsidP="001C31D0">
            <w:r>
              <w:t>0.453</w:t>
            </w:r>
          </w:p>
        </w:tc>
        <w:tc>
          <w:tcPr>
            <w:tcW w:w="2338" w:type="dxa"/>
          </w:tcPr>
          <w:p w14:paraId="287CFD5D" w14:textId="77777777" w:rsidR="00C97B92" w:rsidRDefault="00C97B92" w:rsidP="001C31D0">
            <w:r>
              <w:t>0.70</w:t>
            </w:r>
          </w:p>
        </w:tc>
        <w:tc>
          <w:tcPr>
            <w:tcW w:w="2338" w:type="dxa"/>
          </w:tcPr>
          <w:p w14:paraId="5E10995F" w14:textId="77777777" w:rsidR="00C97B92" w:rsidRDefault="00C97B92" w:rsidP="001C31D0">
            <w:r>
              <w:t>0.70</w:t>
            </w:r>
          </w:p>
        </w:tc>
      </w:tr>
      <w:tr w:rsidR="00C97B92" w14:paraId="336585D2" w14:textId="77777777" w:rsidTr="001C31D0">
        <w:trPr>
          <w:jc w:val="center"/>
        </w:trPr>
        <w:tc>
          <w:tcPr>
            <w:tcW w:w="2337" w:type="dxa"/>
          </w:tcPr>
          <w:p w14:paraId="3F7F8759" w14:textId="77777777" w:rsidR="00C97B92" w:rsidRDefault="00C97B92" w:rsidP="001C31D0">
            <w:r>
              <w:t>Field Capacity (v/v)</w:t>
            </w:r>
          </w:p>
        </w:tc>
        <w:tc>
          <w:tcPr>
            <w:tcW w:w="2337" w:type="dxa"/>
          </w:tcPr>
          <w:p w14:paraId="1A782465" w14:textId="77777777" w:rsidR="00C97B92" w:rsidRDefault="00C97B92" w:rsidP="001C31D0">
            <w:r>
              <w:t>0.207</w:t>
            </w:r>
          </w:p>
        </w:tc>
        <w:tc>
          <w:tcPr>
            <w:tcW w:w="2338" w:type="dxa"/>
          </w:tcPr>
          <w:p w14:paraId="0E18FFFA" w14:textId="77777777" w:rsidR="00C97B92" w:rsidRDefault="00C97B92" w:rsidP="001C31D0">
            <w:r>
              <w:t>0.60</w:t>
            </w:r>
          </w:p>
        </w:tc>
        <w:tc>
          <w:tcPr>
            <w:tcW w:w="2338" w:type="dxa"/>
          </w:tcPr>
          <w:p w14:paraId="7020BFA8" w14:textId="77777777" w:rsidR="00C97B92" w:rsidRDefault="00C97B92" w:rsidP="001C31D0">
            <w:r>
              <w:t>0.65</w:t>
            </w:r>
          </w:p>
        </w:tc>
      </w:tr>
      <w:tr w:rsidR="00C97B92" w14:paraId="7D90388E" w14:textId="77777777" w:rsidTr="001C31D0">
        <w:trPr>
          <w:jc w:val="center"/>
        </w:trPr>
        <w:tc>
          <w:tcPr>
            <w:tcW w:w="2337" w:type="dxa"/>
          </w:tcPr>
          <w:p w14:paraId="58CB9172" w14:textId="77777777" w:rsidR="00C97B92" w:rsidRDefault="00C97B92" w:rsidP="001C31D0">
            <w:r>
              <w:t>Wilt Point (v/v)</w:t>
            </w:r>
          </w:p>
        </w:tc>
        <w:tc>
          <w:tcPr>
            <w:tcW w:w="2337" w:type="dxa"/>
          </w:tcPr>
          <w:p w14:paraId="1497992F" w14:textId="77777777" w:rsidR="00C97B92" w:rsidRDefault="00C97B92" w:rsidP="001C31D0">
            <w:r>
              <w:t>0.095</w:t>
            </w:r>
          </w:p>
        </w:tc>
        <w:tc>
          <w:tcPr>
            <w:tcW w:w="2338" w:type="dxa"/>
          </w:tcPr>
          <w:p w14:paraId="16DC6097" w14:textId="77777777" w:rsidR="00C97B92" w:rsidRDefault="00C97B92" w:rsidP="001C31D0">
            <w:r>
              <w:t>0.12</w:t>
            </w:r>
          </w:p>
        </w:tc>
        <w:tc>
          <w:tcPr>
            <w:tcW w:w="2338" w:type="dxa"/>
          </w:tcPr>
          <w:p w14:paraId="1F724365" w14:textId="77777777" w:rsidR="00C97B92" w:rsidRDefault="00C97B92" w:rsidP="001C31D0">
            <w:r>
              <w:t>0.12</w:t>
            </w:r>
          </w:p>
        </w:tc>
      </w:tr>
      <w:tr w:rsidR="00C97B92" w14:paraId="1E8BB400" w14:textId="77777777" w:rsidTr="001C31D0">
        <w:trPr>
          <w:jc w:val="center"/>
        </w:trPr>
        <w:tc>
          <w:tcPr>
            <w:tcW w:w="2337" w:type="dxa"/>
          </w:tcPr>
          <w:p w14:paraId="20D688A3" w14:textId="77777777" w:rsidR="00C97B92" w:rsidRDefault="00C97B92" w:rsidP="001C31D0">
            <w:r>
              <w:t>Hydraulic Conductivity (mm/day)</w:t>
            </w:r>
          </w:p>
        </w:tc>
        <w:tc>
          <w:tcPr>
            <w:tcW w:w="2337" w:type="dxa"/>
          </w:tcPr>
          <w:p w14:paraId="6144A22A" w14:textId="77777777" w:rsidR="00C97B92" w:rsidRDefault="00C97B92" w:rsidP="001C31D0">
            <w:r>
              <w:t>770</w:t>
            </w:r>
          </w:p>
        </w:tc>
        <w:tc>
          <w:tcPr>
            <w:tcW w:w="2338" w:type="dxa"/>
          </w:tcPr>
          <w:p w14:paraId="210E1401" w14:textId="77777777" w:rsidR="00C97B92" w:rsidRDefault="00C97B92" w:rsidP="001C31D0">
            <w:r>
              <w:t>87,000</w:t>
            </w:r>
          </w:p>
        </w:tc>
        <w:tc>
          <w:tcPr>
            <w:tcW w:w="2338" w:type="dxa"/>
          </w:tcPr>
          <w:p w14:paraId="34222FAC" w14:textId="77777777" w:rsidR="00C97B92" w:rsidRDefault="00C97B92" w:rsidP="001C31D0">
            <w:r>
              <w:t>10,000</w:t>
            </w:r>
          </w:p>
        </w:tc>
      </w:tr>
      <w:tr w:rsidR="00C97B92" w14:paraId="19F11AC9" w14:textId="77777777" w:rsidTr="001C31D0">
        <w:trPr>
          <w:jc w:val="center"/>
        </w:trPr>
        <w:tc>
          <w:tcPr>
            <w:tcW w:w="2337" w:type="dxa"/>
          </w:tcPr>
          <w:p w14:paraId="708527A8" w14:textId="77777777" w:rsidR="00C97B92" w:rsidRPr="004724F2" w:rsidRDefault="00C97B92" w:rsidP="001C31D0">
            <w:r>
              <w:t>Bulk Density (g/cm</w:t>
            </w:r>
            <w:r w:rsidRPr="004724F2">
              <w:rPr>
                <w:vertAlign w:val="superscript"/>
              </w:rPr>
              <w:t>3</w:t>
            </w:r>
            <w:r>
              <w:t>)</w:t>
            </w:r>
          </w:p>
        </w:tc>
        <w:tc>
          <w:tcPr>
            <w:tcW w:w="2337" w:type="dxa"/>
          </w:tcPr>
          <w:p w14:paraId="3F4F590F" w14:textId="77777777" w:rsidR="00C97B92" w:rsidRDefault="00C97B92" w:rsidP="001C31D0">
            <w:r>
              <w:t>1.52</w:t>
            </w:r>
          </w:p>
        </w:tc>
        <w:tc>
          <w:tcPr>
            <w:tcW w:w="2338" w:type="dxa"/>
          </w:tcPr>
          <w:p w14:paraId="62186632" w14:textId="77777777" w:rsidR="00C97B92" w:rsidRDefault="00C97B92" w:rsidP="001C31D0">
            <w:r>
              <w:t>0.50</w:t>
            </w:r>
          </w:p>
        </w:tc>
        <w:tc>
          <w:tcPr>
            <w:tcW w:w="2338" w:type="dxa"/>
          </w:tcPr>
          <w:p w14:paraId="5D156C85" w14:textId="77777777" w:rsidR="00C97B92" w:rsidRDefault="00C97B92" w:rsidP="001C31D0">
            <w:r>
              <w:t>0.75</w:t>
            </w:r>
          </w:p>
        </w:tc>
      </w:tr>
      <w:tr w:rsidR="00C97B92" w14:paraId="445D1BC8" w14:textId="77777777" w:rsidTr="001C31D0">
        <w:trPr>
          <w:jc w:val="center"/>
        </w:trPr>
        <w:tc>
          <w:tcPr>
            <w:tcW w:w="2337" w:type="dxa"/>
          </w:tcPr>
          <w:p w14:paraId="519D5D25" w14:textId="77777777" w:rsidR="00C97B92" w:rsidRDefault="00C97B92" w:rsidP="001C31D0">
            <w:r>
              <w:t>Depth (mm)</w:t>
            </w:r>
          </w:p>
        </w:tc>
        <w:tc>
          <w:tcPr>
            <w:tcW w:w="2337" w:type="dxa"/>
          </w:tcPr>
          <w:p w14:paraId="1D0B4343" w14:textId="77777777" w:rsidR="00C97B92" w:rsidRDefault="00C97B92" w:rsidP="001C31D0">
            <w:r>
              <w:t>500</w:t>
            </w:r>
          </w:p>
        </w:tc>
        <w:tc>
          <w:tcPr>
            <w:tcW w:w="2338" w:type="dxa"/>
          </w:tcPr>
          <w:p w14:paraId="54202D9E" w14:textId="77777777" w:rsidR="00C97B92" w:rsidRDefault="00C97B92" w:rsidP="001C31D0">
            <w:r>
              <w:t>100</w:t>
            </w:r>
          </w:p>
        </w:tc>
        <w:tc>
          <w:tcPr>
            <w:tcW w:w="2338" w:type="dxa"/>
          </w:tcPr>
          <w:p w14:paraId="7182DCCA" w14:textId="77777777" w:rsidR="00C97B92" w:rsidRDefault="00C97B92" w:rsidP="001C31D0">
            <w:r>
              <w:t>500</w:t>
            </w:r>
          </w:p>
        </w:tc>
      </w:tr>
      <w:tr w:rsidR="00C97B92" w14:paraId="15C2F71A" w14:textId="77777777" w:rsidTr="001C31D0">
        <w:trPr>
          <w:jc w:val="center"/>
        </w:trPr>
        <w:tc>
          <w:tcPr>
            <w:tcW w:w="2337" w:type="dxa"/>
          </w:tcPr>
          <w:p w14:paraId="42FF9ECC" w14:textId="77777777" w:rsidR="00C97B92" w:rsidRDefault="00C97B92" w:rsidP="001C31D0">
            <w:r>
              <w:t>pH</w:t>
            </w:r>
          </w:p>
        </w:tc>
        <w:tc>
          <w:tcPr>
            <w:tcW w:w="2337" w:type="dxa"/>
          </w:tcPr>
          <w:p w14:paraId="637BDB76" w14:textId="77777777" w:rsidR="00C97B92" w:rsidRDefault="00C97B92" w:rsidP="001C31D0">
            <w:r>
              <w:t>4.5</w:t>
            </w:r>
          </w:p>
        </w:tc>
        <w:tc>
          <w:tcPr>
            <w:tcW w:w="2338" w:type="dxa"/>
          </w:tcPr>
          <w:p w14:paraId="219F3887" w14:textId="77777777" w:rsidR="00C97B92" w:rsidRDefault="00C97B92" w:rsidP="001C31D0">
            <w:r>
              <w:t>7</w:t>
            </w:r>
          </w:p>
        </w:tc>
        <w:tc>
          <w:tcPr>
            <w:tcW w:w="2338" w:type="dxa"/>
          </w:tcPr>
          <w:p w14:paraId="744853C7" w14:textId="77777777" w:rsidR="00C97B92" w:rsidRDefault="00C97B92" w:rsidP="001C31D0">
            <w:r>
              <w:t>7</w:t>
            </w:r>
          </w:p>
        </w:tc>
      </w:tr>
    </w:tbl>
    <w:p w14:paraId="5E0C1FA6" w14:textId="190AA3EF" w:rsidR="00C97B92" w:rsidRDefault="00C97B92"/>
    <w:p w14:paraId="483FC976" w14:textId="52209233" w:rsidR="00061354" w:rsidRDefault="00061354"/>
    <w:sectPr w:rsidR="00061354">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Golden, Heather" w:date="2020-03-16T11:54:00Z" w:initials="GH">
    <w:p w14:paraId="4168BF2F" w14:textId="07F6E573" w:rsidR="009C521C" w:rsidRDefault="009C521C">
      <w:pPr>
        <w:pStyle w:val="CommentText"/>
      </w:pPr>
      <w:r>
        <w:rPr>
          <w:rStyle w:val="CommentReference"/>
        </w:rPr>
        <w:annotationRef/>
      </w:r>
      <w:r>
        <w:t xml:space="preserve">Idea: Rather than Figures 3-7 (which could be added to an SI and you could just have Figure 3 as one example – they’re a bit </w:t>
      </w:r>
      <w:r w:rsidR="00562899">
        <w:t>repetitive</w:t>
      </w:r>
      <w:r>
        <w:t>), perhaps add a figure that shows how rainfall and runoff changes with green roofs vs baseline models. That’s something missing in these figures: precip. It would be great to see how the precip/runoff relationship changes with green roof implementation – particularly because you mention that’s why you’re seeing what you’re seeing in some cases (roofs get too saturated and can no longer retain water). Again, worth looking at Nahal’s paper from 2017. I recall us working on a “threshold” precip figure – and you had helped work on it, too, Brad.</w:t>
      </w:r>
    </w:p>
  </w:comment>
  <w:comment w:id="1" w:author="Golden, Heather" w:date="2020-03-16T09:58:00Z" w:initials="GH">
    <w:p w14:paraId="11E0833E" w14:textId="4FE2AF81" w:rsidR="00E321FD" w:rsidRDefault="00E321FD">
      <w:pPr>
        <w:pStyle w:val="CommentText"/>
      </w:pPr>
      <w:r>
        <w:rPr>
          <w:rStyle w:val="CommentReference"/>
        </w:rPr>
        <w:annotationRef/>
      </w:r>
      <w:r>
        <w:t>If you’re submitting to an international journal (and maybe even if it’s an AGU one), I’d suggest adding a US map (small one) to the WA state map – kind of a staged blow-out</w:t>
      </w:r>
    </w:p>
  </w:comment>
  <w:comment w:id="2" w:author="Golden, Heather" w:date="2020-03-16T09:50:00Z" w:initials="GH">
    <w:p w14:paraId="0C048E97" w14:textId="7F237CF0" w:rsidR="00E321FD" w:rsidRDefault="00E321FD">
      <w:pPr>
        <w:pStyle w:val="CommentText"/>
      </w:pPr>
      <w:r>
        <w:rPr>
          <w:rStyle w:val="CommentReference"/>
        </w:rPr>
        <w:annotationRef/>
      </w:r>
      <w:r>
        <w:t>Suggest making watershed outlines darker and thicker (or a different color), and then adding those to the legend. I had to stare a bit to find the watershed outlines.</w:t>
      </w:r>
    </w:p>
  </w:comment>
  <w:comment w:id="3" w:author="Golden, Heather" w:date="2020-03-16T09:52:00Z" w:initials="GH">
    <w:p w14:paraId="3C84B1A6" w14:textId="23113AF2" w:rsidR="00E321FD" w:rsidRDefault="00E321FD">
      <w:pPr>
        <w:pStyle w:val="CommentText"/>
      </w:pPr>
      <w:r>
        <w:rPr>
          <w:rStyle w:val="CommentReference"/>
        </w:rPr>
        <w:annotationRef/>
      </w:r>
      <w:r>
        <w:t xml:space="preserve">Want to add a sentence to explain the figurative </w:t>
      </w:r>
      <w:r w:rsidR="009C521C">
        <w:t>“</w:t>
      </w:r>
      <w:r>
        <w:t>black box</w:t>
      </w:r>
      <w:r w:rsidR="009C521C">
        <w:t>”</w:t>
      </w:r>
      <w:r>
        <w:t xml:space="preserve"> between a green roof and impermeable soil layer is configured? Looking at the figure as stand-alone from the main text, it’s a bit confusing how</w:t>
      </w:r>
      <w:r w:rsidR="009C521C">
        <w:t xml:space="preserve"> you</w:t>
      </w:r>
      <w:r>
        <w:t xml:space="preserve"> </w:t>
      </w:r>
      <w:r w:rsidR="00E00DC6">
        <w:t xml:space="preserve">transfer landscape soil structures </w:t>
      </w:r>
      <w:r w:rsidR="009C521C">
        <w:t xml:space="preserve">to </w:t>
      </w:r>
      <w:r w:rsidR="00E00DC6">
        <w:t>green roofs.</w:t>
      </w:r>
    </w:p>
  </w:comment>
  <w:comment w:id="8" w:author="Golden, Heather" w:date="2020-03-16T10:01:00Z" w:initials="GH">
    <w:p w14:paraId="2C4566C0" w14:textId="77777777" w:rsidR="00E00DC6" w:rsidRDefault="00E00DC6">
      <w:pPr>
        <w:pStyle w:val="CommentText"/>
      </w:pPr>
      <w:r>
        <w:rPr>
          <w:rStyle w:val="CommentReference"/>
        </w:rPr>
        <w:annotationRef/>
      </w:r>
      <w:r>
        <w:t>I can’t believe I’m becoming one of those reviewers/people, but you may want to bump up the font on the axes a notch or two. It’s pretty tiny.</w:t>
      </w:r>
    </w:p>
    <w:p w14:paraId="3B8B3ADC" w14:textId="77777777" w:rsidR="00750AE3" w:rsidRDefault="00750AE3">
      <w:pPr>
        <w:pStyle w:val="CommentText"/>
      </w:pPr>
    </w:p>
    <w:p w14:paraId="2F335632" w14:textId="6D90B62A" w:rsidR="00750AE3" w:rsidRDefault="00750AE3">
      <w:pPr>
        <w:pStyle w:val="CommentText"/>
      </w:pPr>
      <w:r>
        <w:t xml:space="preserve">Also, I can guarantee that a reviewer will ask what the R2 is here and the p-values of the lines…you may want to either add those or explain why you didn’t.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4168BF2F" w15:done="0"/>
  <w15:commentEx w15:paraId="11E0833E" w15:done="0"/>
  <w15:commentEx w15:paraId="0C048E97" w15:done="0"/>
  <w15:commentEx w15:paraId="3C84B1A6" w15:done="0"/>
  <w15:commentEx w15:paraId="2F335632"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4168BF2F" w16cid:durableId="2219E769"/>
  <w16cid:commentId w16cid:paraId="11E0833E" w16cid:durableId="2219CC45"/>
  <w16cid:commentId w16cid:paraId="0C048E97" w16cid:durableId="2219CA61"/>
  <w16cid:commentId w16cid:paraId="3C84B1A6" w16cid:durableId="2219CADE"/>
  <w16cid:commentId w16cid:paraId="2F335632" w16cid:durableId="2219CCF2"/>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Golden, Heather">
    <w15:presenceInfo w15:providerId="AD" w15:userId="S::Golden.Heather@epa.gov::0c85fb5b-efe1-40f0-890d-78bd39e29e1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trackRevision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13803"/>
    <w:rsid w:val="00056F42"/>
    <w:rsid w:val="00061354"/>
    <w:rsid w:val="000A3575"/>
    <w:rsid w:val="00132C24"/>
    <w:rsid w:val="00167E13"/>
    <w:rsid w:val="001C1BCE"/>
    <w:rsid w:val="00214D2A"/>
    <w:rsid w:val="00241E85"/>
    <w:rsid w:val="0025547A"/>
    <w:rsid w:val="00265D57"/>
    <w:rsid w:val="002B66DF"/>
    <w:rsid w:val="003247F5"/>
    <w:rsid w:val="0036692E"/>
    <w:rsid w:val="003D172C"/>
    <w:rsid w:val="003F43E1"/>
    <w:rsid w:val="0041575E"/>
    <w:rsid w:val="00421227"/>
    <w:rsid w:val="004B1701"/>
    <w:rsid w:val="00540D40"/>
    <w:rsid w:val="00562899"/>
    <w:rsid w:val="005A72F0"/>
    <w:rsid w:val="00612AB5"/>
    <w:rsid w:val="00615F78"/>
    <w:rsid w:val="00633A14"/>
    <w:rsid w:val="00640DA7"/>
    <w:rsid w:val="00642E20"/>
    <w:rsid w:val="00653790"/>
    <w:rsid w:val="00674300"/>
    <w:rsid w:val="0069024A"/>
    <w:rsid w:val="006F6B48"/>
    <w:rsid w:val="00750AE3"/>
    <w:rsid w:val="007D3975"/>
    <w:rsid w:val="008420FF"/>
    <w:rsid w:val="008F441E"/>
    <w:rsid w:val="00913803"/>
    <w:rsid w:val="00971ECD"/>
    <w:rsid w:val="009A0CCA"/>
    <w:rsid w:val="009A682F"/>
    <w:rsid w:val="009C521C"/>
    <w:rsid w:val="009F4135"/>
    <w:rsid w:val="00A36540"/>
    <w:rsid w:val="00A41C20"/>
    <w:rsid w:val="00AD3833"/>
    <w:rsid w:val="00B52E4F"/>
    <w:rsid w:val="00B70BB8"/>
    <w:rsid w:val="00B957DC"/>
    <w:rsid w:val="00BC1DC8"/>
    <w:rsid w:val="00BE6160"/>
    <w:rsid w:val="00BF4637"/>
    <w:rsid w:val="00BF4CB1"/>
    <w:rsid w:val="00C97B92"/>
    <w:rsid w:val="00CB1819"/>
    <w:rsid w:val="00CC2AB5"/>
    <w:rsid w:val="00CF3C9D"/>
    <w:rsid w:val="00D53CAA"/>
    <w:rsid w:val="00E00DC6"/>
    <w:rsid w:val="00E037D2"/>
    <w:rsid w:val="00E321FD"/>
    <w:rsid w:val="00E7758E"/>
    <w:rsid w:val="00EF022E"/>
    <w:rsid w:val="00F16F5F"/>
    <w:rsid w:val="00F35815"/>
    <w:rsid w:val="00F818DC"/>
    <w:rsid w:val="00FE520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01BD0B"/>
  <w15:chartTrackingRefBased/>
  <w15:docId w15:val="{780B5FF4-72C5-4811-A298-3B438EA399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13803"/>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913803"/>
    <w:pPr>
      <w:spacing w:before="100" w:beforeAutospacing="1" w:after="100" w:afterAutospacing="1" w:line="240" w:lineRule="auto"/>
    </w:pPr>
    <w:rPr>
      <w:rFonts w:ascii="Times New Roman" w:eastAsiaTheme="minorEastAsia" w:hAnsi="Times New Roman" w:cs="Times New Roman"/>
      <w:sz w:val="24"/>
      <w:szCs w:val="24"/>
    </w:rPr>
  </w:style>
  <w:style w:type="table" w:styleId="TableGrid">
    <w:name w:val="Table Grid"/>
    <w:basedOn w:val="TableNormal"/>
    <w:uiPriority w:val="59"/>
    <w:rsid w:val="00C97B9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nhideWhenUsed/>
    <w:rsid w:val="00640DA7"/>
    <w:rPr>
      <w:sz w:val="16"/>
      <w:szCs w:val="16"/>
    </w:rPr>
  </w:style>
  <w:style w:type="paragraph" w:styleId="CommentText">
    <w:name w:val="annotation text"/>
    <w:basedOn w:val="Normal"/>
    <w:link w:val="CommentTextChar"/>
    <w:uiPriority w:val="99"/>
    <w:unhideWhenUsed/>
    <w:rsid w:val="00640DA7"/>
    <w:pPr>
      <w:spacing w:line="240" w:lineRule="auto"/>
    </w:pPr>
    <w:rPr>
      <w:sz w:val="20"/>
      <w:szCs w:val="20"/>
    </w:rPr>
  </w:style>
  <w:style w:type="character" w:customStyle="1" w:styleId="CommentTextChar">
    <w:name w:val="Comment Text Char"/>
    <w:basedOn w:val="DefaultParagraphFont"/>
    <w:link w:val="CommentText"/>
    <w:uiPriority w:val="99"/>
    <w:rsid w:val="00640DA7"/>
    <w:rPr>
      <w:sz w:val="20"/>
      <w:szCs w:val="20"/>
    </w:rPr>
  </w:style>
  <w:style w:type="paragraph" w:customStyle="1" w:styleId="MDPI21heading1">
    <w:name w:val="MDPI_2.1_heading1"/>
    <w:basedOn w:val="Normal"/>
    <w:qFormat/>
    <w:rsid w:val="00640DA7"/>
    <w:pPr>
      <w:adjustRightInd w:val="0"/>
      <w:snapToGrid w:val="0"/>
      <w:spacing w:before="240" w:after="120" w:line="260" w:lineRule="atLeast"/>
      <w:outlineLvl w:val="0"/>
    </w:pPr>
    <w:rPr>
      <w:rFonts w:ascii="Palatino Linotype" w:eastAsia="Times New Roman" w:hAnsi="Palatino Linotype" w:cs="Times New Roman"/>
      <w:b/>
      <w:snapToGrid w:val="0"/>
      <w:color w:val="000000"/>
      <w:sz w:val="20"/>
      <w:lang w:eastAsia="de-DE" w:bidi="en-US"/>
    </w:rPr>
  </w:style>
  <w:style w:type="paragraph" w:styleId="BalloonText">
    <w:name w:val="Balloon Text"/>
    <w:basedOn w:val="Normal"/>
    <w:link w:val="BalloonTextChar"/>
    <w:uiPriority w:val="99"/>
    <w:semiHidden/>
    <w:unhideWhenUsed/>
    <w:rsid w:val="00615F7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15F78"/>
    <w:rPr>
      <w:rFonts w:ascii="Segoe UI" w:hAnsi="Segoe UI" w:cs="Segoe UI"/>
      <w:sz w:val="18"/>
      <w:szCs w:val="18"/>
    </w:rPr>
  </w:style>
  <w:style w:type="paragraph" w:styleId="Quote">
    <w:name w:val="Quote"/>
    <w:basedOn w:val="Normal"/>
    <w:next w:val="Normal"/>
    <w:link w:val="QuoteChar"/>
    <w:uiPriority w:val="29"/>
    <w:qFormat/>
    <w:rsid w:val="00BE6160"/>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BE6160"/>
    <w:rPr>
      <w:i/>
      <w:iCs/>
      <w:color w:val="404040" w:themeColor="text1" w:themeTint="BF"/>
    </w:rPr>
  </w:style>
  <w:style w:type="paragraph" w:styleId="CommentSubject">
    <w:name w:val="annotation subject"/>
    <w:basedOn w:val="CommentText"/>
    <w:next w:val="CommentText"/>
    <w:link w:val="CommentSubjectChar"/>
    <w:uiPriority w:val="99"/>
    <w:semiHidden/>
    <w:unhideWhenUsed/>
    <w:rsid w:val="00674300"/>
    <w:rPr>
      <w:b/>
      <w:bCs/>
    </w:rPr>
  </w:style>
  <w:style w:type="character" w:customStyle="1" w:styleId="CommentSubjectChar">
    <w:name w:val="Comment Subject Char"/>
    <w:basedOn w:val="CommentTextChar"/>
    <w:link w:val="CommentSubject"/>
    <w:uiPriority w:val="99"/>
    <w:semiHidden/>
    <w:rsid w:val="00674300"/>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3" Type="http://schemas.openxmlformats.org/officeDocument/2006/relationships/webSettings" Target="webSettings.xml"/><Relationship Id="rId7" Type="http://schemas.microsoft.com/office/2016/09/relationships/commentsIds" Target="commentsIds.xml"/><Relationship Id="rId12" Type="http://schemas.openxmlformats.org/officeDocument/2006/relationships/image" Target="media/image6.png"/><Relationship Id="rId2" Type="http://schemas.openxmlformats.org/officeDocument/2006/relationships/settings" Target="settings.xml"/><Relationship Id="rId16" Type="http://schemas.openxmlformats.org/officeDocument/2006/relationships/theme" Target="theme/theme1.xml"/><Relationship Id="rId1" Type="http://schemas.openxmlformats.org/officeDocument/2006/relationships/styles" Target="styles.xml"/><Relationship Id="rId6" Type="http://schemas.microsoft.com/office/2011/relationships/commentsExtended" Target="commentsExtended.xml"/><Relationship Id="rId11" Type="http://schemas.openxmlformats.org/officeDocument/2006/relationships/image" Target="media/image5.png"/><Relationship Id="rId5" Type="http://schemas.openxmlformats.org/officeDocument/2006/relationships/comments" Target="comments.xml"/><Relationship Id="rId15" Type="http://schemas.microsoft.com/office/2011/relationships/people" Target="people.xml"/><Relationship Id="rId10" Type="http://schemas.openxmlformats.org/officeDocument/2006/relationships/image" Target="media/image4.png"/><Relationship Id="rId4" Type="http://schemas.openxmlformats.org/officeDocument/2006/relationships/image" Target="media/image1.png"/><Relationship Id="rId9" Type="http://schemas.openxmlformats.org/officeDocument/2006/relationships/image" Target="media/image3.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11</Pages>
  <Words>619</Words>
  <Characters>3531</Characters>
  <Application>Microsoft Office Word</Application>
  <DocSecurity>0</DocSecurity>
  <Lines>29</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Editor</dc:creator>
  <cp:keywords/>
  <dc:description/>
  <cp:lastModifiedBy>Editor</cp:lastModifiedBy>
  <cp:revision>2</cp:revision>
  <dcterms:created xsi:type="dcterms:W3CDTF">2020-03-16T18:44:00Z</dcterms:created>
  <dcterms:modified xsi:type="dcterms:W3CDTF">2020-03-16T18:44:00Z</dcterms:modified>
</cp:coreProperties>
</file>